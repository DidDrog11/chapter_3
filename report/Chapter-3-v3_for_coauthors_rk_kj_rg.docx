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BE806" w14:textId="77777777" w:rsidR="00AC007E" w:rsidRDefault="00942352">
      <w:pPr>
        <w:pStyle w:val="Title"/>
      </w:pPr>
      <w:r>
        <w:t>Land use gradients drive spatial variation in Lassa fever host communities in Eastern Sierra Leone.</w:t>
      </w:r>
    </w:p>
    <w:p w14:paraId="1000716F" w14:textId="77777777" w:rsidR="00AC007E" w:rsidRDefault="00942352">
      <w:pPr>
        <w:pStyle w:val="Heading1"/>
      </w:pPr>
      <w:bookmarkStart w:id="0" w:name="author-details."/>
      <w:r>
        <w:t>Author details.</w:t>
      </w:r>
    </w:p>
    <w:p w14:paraId="7C0C64E5" w14:textId="77777777" w:rsidR="00AC007E" w:rsidRDefault="00942352">
      <w:pPr>
        <w:pStyle w:val="FirstParagraph"/>
      </w:pPr>
      <w:r>
        <w:t xml:space="preserve">David Simons. </w:t>
      </w:r>
      <w:r>
        <w:rPr>
          <w:vertAlign w:val="superscript"/>
        </w:rPr>
        <w:t>1,2,3</w:t>
      </w:r>
      <w:r>
        <w:t xml:space="preserve">, Rory Gibb </w:t>
      </w:r>
      <w:r>
        <w:rPr>
          <w:vertAlign w:val="superscript"/>
        </w:rPr>
        <w:t>2</w:t>
      </w:r>
      <w:r>
        <w:t xml:space="preserve">, Umaru Bangura </w:t>
      </w:r>
      <w:r>
        <w:rPr>
          <w:vertAlign w:val="superscript"/>
        </w:rPr>
        <w:t>4,5</w:t>
      </w:r>
      <w:r>
        <w:t xml:space="preserve">, Dianah Sondufu </w:t>
      </w:r>
      <w:r>
        <w:rPr>
          <w:vertAlign w:val="superscript"/>
        </w:rPr>
        <w:t>5</w:t>
      </w:r>
      <w:r>
        <w:t xml:space="preserve">, Joyce Lamin </w:t>
      </w:r>
      <w:r>
        <w:rPr>
          <w:vertAlign w:val="superscript"/>
        </w:rPr>
        <w:t>5</w:t>
      </w:r>
      <w:r>
        <w:t xml:space="preserve">, James Koninga </w:t>
      </w:r>
      <w:r>
        <w:rPr>
          <w:vertAlign w:val="superscript"/>
        </w:rPr>
        <w:t>6</w:t>
      </w:r>
      <w:r>
        <w:t xml:space="preserve">, Momoh * </w:t>
      </w:r>
      <w:r>
        <w:rPr>
          <w:vertAlign w:val="superscript"/>
        </w:rPr>
        <w:t>6</w:t>
      </w:r>
      <w:r>
        <w:t xml:space="preserve">, Mike Dawson </w:t>
      </w:r>
      <w:r>
        <w:rPr>
          <w:vertAlign w:val="superscript"/>
        </w:rPr>
        <w:t>5</w:t>
      </w:r>
      <w:r>
        <w:t xml:space="preserve">, Joseph Lahai </w:t>
      </w:r>
      <w:r>
        <w:rPr>
          <w:vertAlign w:val="superscript"/>
        </w:rPr>
        <w:t>5</w:t>
      </w:r>
      <w:r>
        <w:t xml:space="preserve">, Rashid Ansumana </w:t>
      </w:r>
      <w:r>
        <w:rPr>
          <w:vertAlign w:val="superscript"/>
        </w:rPr>
        <w:t>5</w:t>
      </w:r>
      <w:r>
        <w:t xml:space="preserve">, Deborah Watson-Jones </w:t>
      </w:r>
      <w:r>
        <w:rPr>
          <w:vertAlign w:val="superscript"/>
        </w:rPr>
        <w:t>3,7</w:t>
      </w:r>
      <w:r>
        <w:t xml:space="preserve">, Richard Kock </w:t>
      </w:r>
      <w:r>
        <w:rPr>
          <w:vertAlign w:val="superscript"/>
        </w:rPr>
        <w:t>1</w:t>
      </w:r>
      <w:r>
        <w:t xml:space="preserve">, Kate E. Jones </w:t>
      </w:r>
      <w:r>
        <w:rPr>
          <w:vertAlign w:val="superscript"/>
        </w:rPr>
        <w:t>2</w:t>
      </w:r>
      <w:r>
        <w:t>.</w:t>
      </w:r>
    </w:p>
    <w:p w14:paraId="0287A087" w14:textId="77777777" w:rsidR="00AC007E" w:rsidRDefault="00942352">
      <w:pPr>
        <w:pStyle w:val="BodyText"/>
      </w:pPr>
      <w:r>
        <w:rPr>
          <w:vertAlign w:val="superscript"/>
        </w:rPr>
        <w:t>1</w:t>
      </w:r>
      <w:r>
        <w:t xml:space="preserve"> Centre for Emerging, Endemic and Exotic Diseases, The Royal Veterinary College, London, United Kingdom</w:t>
      </w:r>
    </w:p>
    <w:p w14:paraId="28260DEC" w14:textId="3A58BEA5" w:rsidR="00AC007E" w:rsidRDefault="00942352">
      <w:pPr>
        <w:pStyle w:val="BodyText"/>
      </w:pPr>
      <w:r>
        <w:rPr>
          <w:vertAlign w:val="superscript"/>
        </w:rPr>
        <w:t>2</w:t>
      </w:r>
      <w:r>
        <w:t xml:space="preserve"> Centre for Biodiversity and Environment Research, </w:t>
      </w:r>
      <w:ins w:id="1" w:author="Jones, Kate" w:date="2023-05-29T19:23:00Z">
        <w:r w:rsidR="00047620">
          <w:t xml:space="preserve">Department of Genetics, Evolution and Environment, </w:t>
        </w:r>
      </w:ins>
      <w:r>
        <w:t>University College London, London, United Kingdom</w:t>
      </w:r>
    </w:p>
    <w:p w14:paraId="56F0D706" w14:textId="77777777" w:rsidR="00AC007E" w:rsidRDefault="00942352">
      <w:pPr>
        <w:pStyle w:val="BodyText"/>
      </w:pPr>
      <w:r>
        <w:rPr>
          <w:vertAlign w:val="superscript"/>
        </w:rPr>
        <w:t>3</w:t>
      </w:r>
      <w:r>
        <w:t xml:space="preserve"> Clinical Research Department, London School of Hygiene and Tropical Medicine, London, United Kingdom</w:t>
      </w:r>
    </w:p>
    <w:p w14:paraId="7075EC2D" w14:textId="77777777" w:rsidR="00AC007E" w:rsidRDefault="00942352">
      <w:pPr>
        <w:pStyle w:val="BodyText"/>
      </w:pPr>
      <w:r>
        <w:rPr>
          <w:vertAlign w:val="superscript"/>
        </w:rPr>
        <w:t>4</w:t>
      </w:r>
      <w:r>
        <w:t xml:space="preserve"> Bernard-</w:t>
      </w:r>
      <w:proofErr w:type="spellStart"/>
      <w:r>
        <w:t>Nocht</w:t>
      </w:r>
      <w:proofErr w:type="spellEnd"/>
      <w:r>
        <w:t xml:space="preserve"> Institute for Tropical Medicine</w:t>
      </w:r>
    </w:p>
    <w:p w14:paraId="76F262DF" w14:textId="77777777" w:rsidR="00AC007E" w:rsidRDefault="00942352">
      <w:pPr>
        <w:pStyle w:val="BodyText"/>
      </w:pPr>
      <w:r>
        <w:rPr>
          <w:vertAlign w:val="superscript"/>
        </w:rPr>
        <w:t>5</w:t>
      </w:r>
      <w:r>
        <w:t xml:space="preserve"> Njala University, Bo, Sierra Leone</w:t>
      </w:r>
    </w:p>
    <w:p w14:paraId="4BC7EDD6" w14:textId="77777777" w:rsidR="00AC007E" w:rsidRDefault="00942352">
      <w:pPr>
        <w:pStyle w:val="BodyText"/>
      </w:pPr>
      <w:r>
        <w:rPr>
          <w:vertAlign w:val="superscript"/>
        </w:rPr>
        <w:t>6</w:t>
      </w:r>
      <w:r>
        <w:t xml:space="preserve"> Kenema Government Hospital, Kenema, Sierra Leone</w:t>
      </w:r>
    </w:p>
    <w:p w14:paraId="4FFC0914" w14:textId="77777777" w:rsidR="00AC007E" w:rsidRDefault="00942352">
      <w:pPr>
        <w:pStyle w:val="BodyText"/>
      </w:pPr>
      <w:r>
        <w:rPr>
          <w:vertAlign w:val="superscript"/>
        </w:rPr>
        <w:t>7</w:t>
      </w:r>
      <w:r>
        <w:t xml:space="preserve"> Mwanza Intervention Trials Unit, National Institute for Medical Research, Mwanza, Tanzania</w:t>
      </w:r>
    </w:p>
    <w:p w14:paraId="12F5120B" w14:textId="77777777" w:rsidR="00AC007E" w:rsidRDefault="00942352">
      <w:pPr>
        <w:pStyle w:val="Heading1"/>
      </w:pPr>
      <w:bookmarkStart w:id="2" w:name="abstract"/>
      <w:bookmarkEnd w:id="0"/>
      <w:commentRangeStart w:id="3"/>
      <w:r>
        <w:t>Abstract</w:t>
      </w:r>
      <w:commentRangeEnd w:id="3"/>
      <w:r w:rsidR="00EB2111">
        <w:rPr>
          <w:rStyle w:val="CommentReference"/>
          <w:rFonts w:asciiTheme="minorHAnsi" w:eastAsiaTheme="minorHAnsi" w:hAnsiTheme="minorHAnsi" w:cstheme="minorBidi"/>
          <w:b w:val="0"/>
          <w:bCs w:val="0"/>
          <w:color w:val="auto"/>
        </w:rPr>
        <w:commentReference w:id="3"/>
      </w:r>
    </w:p>
    <w:p w14:paraId="5EC1F84D" w14:textId="77777777" w:rsidR="00AC007E" w:rsidRPr="00EA3E81" w:rsidRDefault="00942352">
      <w:pPr>
        <w:pStyle w:val="FirstParagraph"/>
        <w:rPr>
          <w:i/>
          <w:iCs/>
        </w:rPr>
      </w:pPr>
      <w:r w:rsidRPr="00EA3E81">
        <w:rPr>
          <w:i/>
          <w:iCs/>
        </w:rPr>
        <w:t xml:space="preserve">350 words, simple, factual, numbered statements. Point 1 context and need for work, 2 the approach and methods used, next 2-3 outline the main results. Finally the wider implications and relevance to policy </w:t>
      </w:r>
      <w:proofErr w:type="spellStart"/>
      <w:r w:rsidRPr="00EA3E81">
        <w:rPr>
          <w:b/>
          <w:bCs/>
          <w:i/>
          <w:iCs/>
        </w:rPr>
        <w:t>Policy</w:t>
      </w:r>
      <w:proofErr w:type="spellEnd"/>
      <w:r w:rsidRPr="00EA3E81">
        <w:rPr>
          <w:b/>
          <w:bCs/>
          <w:i/>
          <w:iCs/>
        </w:rPr>
        <w:t xml:space="preserve"> implications</w:t>
      </w:r>
      <w:r w:rsidRPr="00EA3E81">
        <w:rPr>
          <w:i/>
          <w:iCs/>
        </w:rPr>
        <w:t>.</w:t>
      </w:r>
    </w:p>
    <w:p w14:paraId="525F86AD" w14:textId="643F527E" w:rsidR="00AC007E" w:rsidRDefault="00942352">
      <w:pPr>
        <w:pStyle w:val="BodyText"/>
      </w:pPr>
      <w:r>
        <w:t>The natal multimammate mouse (</w:t>
      </w:r>
      <w:r>
        <w:rPr>
          <w:i/>
          <w:iCs/>
        </w:rPr>
        <w:t>Mastomys natalensis</w:t>
      </w:r>
      <w:r>
        <w:t xml:space="preserve">) is </w:t>
      </w:r>
      <w:commentRangeStart w:id="4"/>
      <w:r>
        <w:t>the</w:t>
      </w:r>
      <w:commentRangeEnd w:id="4"/>
      <w:r>
        <w:rPr>
          <w:rStyle w:val="CommentReference"/>
        </w:rPr>
        <w:commentReference w:id="4"/>
      </w:r>
      <w:r>
        <w:t xml:space="preserve"> primary reservoir species of the zoonotic infectious disease, Lassa fever (</w:t>
      </w:r>
      <w:r>
        <w:rPr>
          <w:i/>
          <w:iCs/>
        </w:rPr>
        <w:t>Lassa mammarenavirus</w:t>
      </w:r>
      <w:r>
        <w:t xml:space="preserve">). </w:t>
      </w:r>
      <w:del w:id="5" w:author="Jones, Kate" w:date="2023-05-29T19:28:00Z">
        <w:r w:rsidDel="00047620">
          <w:delText xml:space="preserve">This disease is endemic to Sierra Leone with the highest incidence of human infection reported from the Eastern Province. </w:delText>
        </w:r>
      </w:del>
      <w:r>
        <w:t>The spatial occurrence and abundance of this rodent species is regulated by the human environment and biotic interactions within small mammal communities</w:t>
      </w:r>
      <w:ins w:id="6" w:author="Jones, Kate" w:date="2023-05-29T19:29:00Z">
        <w:r w:rsidR="00047620">
          <w:t>. However</w:t>
        </w:r>
      </w:ins>
      <w:r>
        <w:t xml:space="preserve">, little is known about these effects even in highly endemic areas of Lassa fever. </w:t>
      </w:r>
      <w:del w:id="7" w:author="Jones, Kate" w:date="2023-05-29T19:29:00Z">
        <w:r w:rsidDel="00047620">
          <w:delText xml:space="preserve">We </w:delText>
        </w:r>
      </w:del>
      <w:ins w:id="8" w:author="Jones, Kate" w:date="2023-05-29T19:29:00Z">
        <w:r w:rsidR="00047620">
          <w:t>Here,</w:t>
        </w:r>
      </w:ins>
      <w:ins w:id="9" w:author="Jones, Kate" w:date="2023-05-29T19:30:00Z">
        <w:r w:rsidR="00047620">
          <w:t xml:space="preserve"> w</w:t>
        </w:r>
      </w:ins>
      <w:ins w:id="10" w:author="Jones, Kate" w:date="2023-05-29T19:29:00Z">
        <w:r w:rsidR="00047620">
          <w:t xml:space="preserve">e </w:t>
        </w:r>
      </w:ins>
      <w:r>
        <w:t xml:space="preserve">conducted a rodent trapping study </w:t>
      </w:r>
      <w:ins w:id="11" w:author="Jones, Kate" w:date="2023-05-29T19:30:00Z">
        <w:r w:rsidR="00047620">
          <w:t>in</w:t>
        </w:r>
      </w:ins>
      <w:ins w:id="12" w:author="Jones, Kate" w:date="2023-05-29T19:31:00Z">
        <w:r w:rsidR="00047620">
          <w:t xml:space="preserve"> a Lassa endemic region within the</w:t>
        </w:r>
      </w:ins>
      <w:ins w:id="13" w:author="Jones, Kate" w:date="2023-05-29T19:30:00Z">
        <w:r w:rsidR="00047620">
          <w:t xml:space="preserve"> Eastern P</w:t>
        </w:r>
      </w:ins>
      <w:ins w:id="14" w:author="Jones, Kate" w:date="2023-05-29T19:31:00Z">
        <w:r w:rsidR="00047620">
          <w:t>rovince, Sierra Leone</w:t>
        </w:r>
      </w:ins>
      <w:ins w:id="15" w:author="Jones, Kate" w:date="2023-05-29T19:32:00Z">
        <w:r w:rsidR="00047620">
          <w:t xml:space="preserve"> </w:t>
        </w:r>
      </w:ins>
      <w:del w:id="16" w:author="Jones, Kate" w:date="2023-05-29T19:31:00Z">
        <w:r w:rsidDel="00047620">
          <w:delText>at four village study sites between 2020-2023</w:delText>
        </w:r>
      </w:del>
      <w:del w:id="17" w:author="Jones, Kate" w:date="2023-05-29T19:32:00Z">
        <w:r w:rsidDel="00047620">
          <w:delText>, comprising 40,152 trap nights</w:delText>
        </w:r>
      </w:del>
      <w:r>
        <w:t xml:space="preserve"> to understand how </w:t>
      </w:r>
      <w:r>
        <w:rPr>
          <w:i/>
          <w:iCs/>
        </w:rPr>
        <w:t>M. natalensis</w:t>
      </w:r>
      <w:r>
        <w:t xml:space="preserve"> is distributed across a gradient of land</w:t>
      </w:r>
      <w:ins w:id="18" w:author="Jones, Kate" w:date="2023-05-29T19:35:00Z">
        <w:r w:rsidR="00047620">
          <w:t xml:space="preserve"> </w:t>
        </w:r>
      </w:ins>
      <w:r>
        <w:t>use types</w:t>
      </w:r>
      <w:ins w:id="19" w:author="David Simons" w:date="2023-05-30T11:29:00Z">
        <w:r w:rsidR="00B25F45">
          <w:t>,</w:t>
        </w:r>
      </w:ins>
      <w:r>
        <w:t xml:space="preserve"> and how </w:t>
      </w:r>
      <w:del w:id="20" w:author="David Simons" w:date="2023-05-30T11:29:00Z">
        <w:r w:rsidDel="00B25F45">
          <w:delText xml:space="preserve">this </w:delText>
        </w:r>
      </w:del>
      <w:ins w:id="21" w:author="David Simons" w:date="2023-05-30T11:29:00Z">
        <w:r w:rsidR="00B25F45">
          <w:t>its distribution</w:t>
        </w:r>
        <w:r w:rsidR="00B25F45">
          <w:t xml:space="preserve"> </w:t>
        </w:r>
      </w:ins>
      <w:r>
        <w:t xml:space="preserve">may be influenced by the </w:t>
      </w:r>
      <w:del w:id="22" w:author="Jones, Kate" w:date="2023-05-29T19:35:00Z">
        <w:r w:rsidDel="00047620">
          <w:delText xml:space="preserve">broad </w:delText>
        </w:r>
      </w:del>
      <w:r>
        <w:t xml:space="preserve">small mammal community structure. </w:t>
      </w:r>
      <w:ins w:id="23" w:author="Jones, Kate" w:date="2023-05-29T19:33:00Z">
        <w:r w:rsidR="00047620">
          <w:t xml:space="preserve">Using data from 40,152 trap nights from four village sites between </w:t>
        </w:r>
        <w:r w:rsidR="00047620">
          <w:lastRenderedPageBreak/>
          <w:t xml:space="preserve">2020-2023, we </w:t>
        </w:r>
      </w:ins>
      <w:del w:id="24" w:author="Jones, Kate" w:date="2023-05-29T19:33:00Z">
        <w:r w:rsidDel="00047620">
          <w:delText xml:space="preserve">We </w:delText>
        </w:r>
      </w:del>
      <w:del w:id="25" w:author="David Simons" w:date="2023-05-30T11:29:00Z">
        <w:r w:rsidDel="00B25F45">
          <w:delText>conducted</w:delText>
        </w:r>
      </w:del>
      <w:ins w:id="26" w:author="Jones, Kate" w:date="2023-05-29T19:34:00Z">
        <w:del w:id="27" w:author="David Simons" w:date="2023-05-30T11:29:00Z">
          <w:r w:rsidR="00047620" w:rsidDel="00B25F45">
            <w:delText>used</w:delText>
          </w:r>
        </w:del>
      </w:ins>
      <w:ins w:id="28" w:author="David Simons" w:date="2023-05-30T11:29:00Z">
        <w:r w:rsidR="00B25F45">
          <w:t>developed</w:t>
        </w:r>
      </w:ins>
      <w:r>
        <w:t xml:space="preserve"> a Bayesian multiple species occupancy model, accounting for imperfect detection, to </w:t>
      </w:r>
      <w:del w:id="29" w:author="Jones, Kate" w:date="2023-05-29T19:34:00Z">
        <w:r w:rsidDel="00047620">
          <w:delText xml:space="preserve">test the hypothesis that </w:delText>
        </w:r>
        <w:r w:rsidDel="00047620">
          <w:rPr>
            <w:i/>
            <w:iCs/>
          </w:rPr>
          <w:delText>M. natalensis</w:delText>
        </w:r>
        <w:r w:rsidDel="00047620">
          <w:delText xml:space="preserve"> were more likely to occur within human dominated landuse types. We found </w:delText>
        </w:r>
      </w:del>
      <w:ins w:id="30" w:author="David Simons" w:date="2023-05-30T11:30:00Z">
        <w:r w:rsidR="00B25F45">
          <w:t>show</w:t>
        </w:r>
        <w:r w:rsidR="00B25F45" w:rsidRPr="00B25F45">
          <w:t xml:space="preserve"> that, locally within study sites, </w:t>
        </w:r>
        <w:r w:rsidR="00B25F45" w:rsidRPr="00B25F45">
          <w:rPr>
            <w:i/>
            <w:iCs/>
            <w:rPrChange w:id="31" w:author="David Simons" w:date="2023-05-30T11:30:00Z">
              <w:rPr/>
            </w:rPrChange>
          </w:rPr>
          <w:t>M. natalensi</w:t>
        </w:r>
        <w:r w:rsidR="00B25F45" w:rsidRPr="00B25F45">
          <w:t xml:space="preserve">s occupancy increased </w:t>
        </w:r>
      </w:ins>
      <w:ins w:id="32" w:author="David Simons" w:date="2023-05-30T11:31:00Z">
        <w:r w:rsidR="00B25F45">
          <w:t>along</w:t>
        </w:r>
      </w:ins>
      <w:ins w:id="33" w:author="David Simons" w:date="2023-05-30T11:30:00Z">
        <w:r w:rsidR="00B25F45" w:rsidRPr="00B25F45">
          <w:t xml:space="preserve"> </w:t>
        </w:r>
      </w:ins>
      <w:ins w:id="34" w:author="David Simons" w:date="2023-05-30T11:31:00Z">
        <w:r w:rsidR="00B25F45">
          <w:t>a</w:t>
        </w:r>
      </w:ins>
      <w:ins w:id="35" w:author="David Simons" w:date="2023-05-30T11:30:00Z">
        <w:r w:rsidR="00B25F45" w:rsidRPr="00B25F45">
          <w:t xml:space="preserve"> gradient from less to more human-dominated habitat (i.e. from forest through agriculture to village), but that this effect did not hold at broader scales, with lower occupancy in peri-urban than rural study sites.</w:t>
        </w:r>
      </w:ins>
      <w:ins w:id="36" w:author="Jones, Kate" w:date="2023-05-29T19:34:00Z">
        <w:del w:id="37" w:author="David Simons" w:date="2023-05-30T11:30:00Z">
          <w:r w:rsidR="00047620" w:rsidDel="00B25F45">
            <w:delText xml:space="preserve">show </w:delText>
          </w:r>
        </w:del>
      </w:ins>
      <w:del w:id="38" w:author="David Simons" w:date="2023-05-30T11:30:00Z">
        <w:r w:rsidDel="00B25F45">
          <w:delText xml:space="preserve">that </w:delText>
        </w:r>
        <w:r w:rsidDel="00B25F45">
          <w:rPr>
            <w:i/>
            <w:iCs/>
          </w:rPr>
          <w:delText>M. natalensis</w:delText>
        </w:r>
        <w:r w:rsidDel="00B25F45">
          <w:delText xml:space="preserve"> occurrence increased from less to</w:delText>
        </w:r>
      </w:del>
      <w:ins w:id="39" w:author="Jones, Kate" w:date="2023-05-29T19:34:00Z">
        <w:del w:id="40" w:author="David Simons" w:date="2023-05-30T11:30:00Z">
          <w:r w:rsidR="00047620" w:rsidDel="00B25F45">
            <w:delText>in</w:delText>
          </w:r>
        </w:del>
      </w:ins>
      <w:del w:id="41" w:author="David Simons" w:date="2023-05-30T11:30:00Z">
        <w:r w:rsidDel="00B25F45">
          <w:delText xml:space="preserve"> more human dominated landscapes. </w:delText>
        </w:r>
        <w:commentRangeStart w:id="42"/>
        <w:r w:rsidDel="00B25F45">
          <w:delText>We further found that this effect was not replicated across scales as the probability of occurrence in peri-urban settings was lower than in rural settings</w:delText>
        </w:r>
        <w:commentRangeEnd w:id="42"/>
        <w:r w:rsidR="00EB2111" w:rsidDel="00B25F45">
          <w:rPr>
            <w:rStyle w:val="CommentReference"/>
          </w:rPr>
          <w:commentReference w:id="42"/>
        </w:r>
        <w:r w:rsidDel="00B25F45">
          <w:delText xml:space="preserve">. </w:delText>
        </w:r>
      </w:del>
      <w:ins w:id="43" w:author="David Simons" w:date="2023-05-30T11:31:00Z">
        <w:r w:rsidR="00B25F45">
          <w:t xml:space="preserve"> </w:t>
        </w:r>
      </w:ins>
      <w:r>
        <w:t xml:space="preserve">Interactions </w:t>
      </w:r>
      <w:del w:id="44" w:author="David Simons" w:date="2023-05-30T11:31:00Z">
        <w:r w:rsidDel="00B25F45">
          <w:delText xml:space="preserve">within </w:delText>
        </w:r>
      </w:del>
      <w:ins w:id="45" w:author="David Simons" w:date="2023-05-30T11:31:00Z">
        <w:r w:rsidR="00B25F45">
          <w:t>with invasive rodent species within</w:t>
        </w:r>
        <w:r w:rsidR="00B25F45">
          <w:t xml:space="preserve"> </w:t>
        </w:r>
      </w:ins>
      <w:r>
        <w:t xml:space="preserve">the small mammal community appeared to </w:t>
      </w:r>
      <w:del w:id="46" w:author="David Simons" w:date="2023-05-30T11:31:00Z">
        <w:r w:rsidDel="00B25F45">
          <w:delText xml:space="preserve">moderate </w:delText>
        </w:r>
      </w:del>
      <w:ins w:id="47" w:author="David Simons" w:date="2023-05-30T11:31:00Z">
        <w:r w:rsidR="00B25F45">
          <w:t>regulate</w:t>
        </w:r>
        <w:r w:rsidR="00B25F45">
          <w:t xml:space="preserve"> </w:t>
        </w:r>
      </w:ins>
      <w:r>
        <w:t xml:space="preserve">the </w:t>
      </w:r>
      <w:del w:id="48" w:author="David Simons" w:date="2023-05-30T11:32:00Z">
        <w:r w:rsidDel="00B25F45">
          <w:delText xml:space="preserve">occurrence </w:delText>
        </w:r>
      </w:del>
      <w:ins w:id="49" w:author="David Simons" w:date="2023-05-30T11:32:00Z">
        <w:r w:rsidR="00B25F45">
          <w:t>occupancy</w:t>
        </w:r>
        <w:r w:rsidR="00B25F45">
          <w:t xml:space="preserve"> </w:t>
        </w:r>
      </w:ins>
      <w:r>
        <w:t xml:space="preserve">of </w:t>
      </w:r>
      <w:r>
        <w:rPr>
          <w:i/>
          <w:iCs/>
        </w:rPr>
        <w:t>M. natalensis</w:t>
      </w:r>
      <w:r>
        <w:t xml:space="preserve">, with the presence of </w:t>
      </w:r>
      <w:r>
        <w:rPr>
          <w:i/>
          <w:iCs/>
        </w:rPr>
        <w:t>Mus musculus</w:t>
      </w:r>
      <w:r>
        <w:t xml:space="preserve">, but not </w:t>
      </w:r>
      <w:r>
        <w:rPr>
          <w:i/>
          <w:iCs/>
        </w:rPr>
        <w:t xml:space="preserve">Rattus </w:t>
      </w:r>
      <w:proofErr w:type="spellStart"/>
      <w:r>
        <w:rPr>
          <w:i/>
          <w:iCs/>
        </w:rPr>
        <w:t>rattus</w:t>
      </w:r>
      <w:proofErr w:type="spellEnd"/>
      <w:r>
        <w:t xml:space="preserve"> </w:t>
      </w:r>
      <w:del w:id="50" w:author="David Simons" w:date="2023-05-30T11:39:00Z">
        <w:r w:rsidDel="00BA2F0A">
          <w:delText xml:space="preserve">reducing </w:delText>
        </w:r>
      </w:del>
      <w:ins w:id="51" w:author="David Simons" w:date="2023-05-30T11:39:00Z">
        <w:r w:rsidR="00BA2F0A">
          <w:t>associated with a reduced</w:t>
        </w:r>
        <w:r w:rsidR="00BA2F0A">
          <w:t xml:space="preserve"> </w:t>
        </w:r>
      </w:ins>
      <w:del w:id="52" w:author="David Simons" w:date="2023-05-30T11:39:00Z">
        <w:r w:rsidDel="00BA2F0A">
          <w:delText xml:space="preserve">the </w:delText>
        </w:r>
      </w:del>
      <w:r>
        <w:t xml:space="preserve">probability of </w:t>
      </w:r>
      <w:del w:id="53" w:author="David Simons" w:date="2023-05-30T11:32:00Z">
        <w:r w:rsidDel="00B25F45">
          <w:delText xml:space="preserve">occurrence </w:delText>
        </w:r>
      </w:del>
      <w:ins w:id="54" w:author="David Simons" w:date="2023-05-30T11:32:00Z">
        <w:r w:rsidR="00B25F45">
          <w:t>occupancy</w:t>
        </w:r>
        <w:r w:rsidR="00B25F45">
          <w:t xml:space="preserve"> </w:t>
        </w:r>
      </w:ins>
      <w:r>
        <w:t xml:space="preserve">of </w:t>
      </w:r>
      <w:r>
        <w:rPr>
          <w:i/>
          <w:iCs/>
        </w:rPr>
        <w:t>M. natalensis</w:t>
      </w:r>
      <w:r>
        <w:t xml:space="preserve">. This finding may </w:t>
      </w:r>
      <w:ins w:id="55" w:author="David Simons" w:date="2023-05-30T11:32:00Z">
        <w:r w:rsidR="00B25F45">
          <w:t xml:space="preserve">help to </w:t>
        </w:r>
      </w:ins>
      <w:r>
        <w:t xml:space="preserve">explain prior observations of lower-than-expected human cases of Lassa </w:t>
      </w:r>
      <w:del w:id="56" w:author="David Simons" w:date="2023-05-30T11:32:00Z">
        <w:r w:rsidDel="00B25F45">
          <w:delText xml:space="preserve">Fever </w:delText>
        </w:r>
      </w:del>
      <w:r>
        <w:t>fever from urban settings in endemic regions. Our findings highlight</w:t>
      </w:r>
      <w:ins w:id="57" w:author="David Simons" w:date="2023-05-30T11:33:00Z">
        <w:r w:rsidR="00B25F45">
          <w:t xml:space="preserve"> that land use drives spatial heterogeneity in rodent reservoir populations, through impacting both habitat and small mammal community dynamics, with implications for</w:t>
        </w:r>
      </w:ins>
      <w:del w:id="58" w:author="David Simons" w:date="2023-05-30T11:33:00Z">
        <w:r w:rsidDel="00B25F45">
          <w:delText xml:space="preserve"> the spatially heterogeneous distribution of rodent species across land</w:delText>
        </w:r>
      </w:del>
      <w:ins w:id="59" w:author="Jones, Kate" w:date="2023-05-29T19:39:00Z">
        <w:del w:id="60" w:author="David Simons" w:date="2023-05-30T11:33:00Z">
          <w:r w:rsidR="00EB2111" w:rsidDel="00B25F45">
            <w:delText xml:space="preserve"> </w:delText>
          </w:r>
        </w:del>
      </w:ins>
      <w:del w:id="61" w:author="David Simons" w:date="2023-05-30T11:33:00Z">
        <w:r w:rsidDel="00B25F45">
          <w:delText>use gradients with implications for</w:delText>
        </w:r>
      </w:del>
      <w:r>
        <w:t xml:space="preserve"> the hazard of Lassa fever </w:t>
      </w:r>
      <w:commentRangeStart w:id="62"/>
      <w:r>
        <w:t>outbreaks</w:t>
      </w:r>
      <w:commentRangeEnd w:id="62"/>
      <w:r w:rsidR="00EB2111">
        <w:rPr>
          <w:rStyle w:val="CommentReference"/>
        </w:rPr>
        <w:commentReference w:id="62"/>
      </w:r>
      <w:r>
        <w:t>.</w:t>
      </w:r>
    </w:p>
    <w:p w14:paraId="35BE797C" w14:textId="77777777" w:rsidR="00AC007E" w:rsidRDefault="00942352">
      <w:pPr>
        <w:pStyle w:val="Heading1"/>
      </w:pPr>
      <w:bookmarkStart w:id="63" w:name="introduction"/>
      <w:bookmarkEnd w:id="2"/>
      <w:commentRangeStart w:id="64"/>
      <w:r>
        <w:t>Introduction</w:t>
      </w:r>
      <w:commentRangeEnd w:id="64"/>
      <w:r w:rsidR="00F7793D">
        <w:rPr>
          <w:rStyle w:val="CommentReference"/>
          <w:rFonts w:asciiTheme="minorHAnsi" w:eastAsiaTheme="minorHAnsi" w:hAnsiTheme="minorHAnsi" w:cstheme="minorBidi"/>
          <w:b w:val="0"/>
          <w:bCs w:val="0"/>
          <w:color w:val="auto"/>
        </w:rPr>
        <w:commentReference w:id="64"/>
      </w:r>
    </w:p>
    <w:p w14:paraId="1354DFA5" w14:textId="3FDDDBE4" w:rsidR="00F7793D" w:rsidRDefault="00942352">
      <w:pPr>
        <w:pStyle w:val="FirstParagraph"/>
        <w:rPr>
          <w:ins w:id="65" w:author="Jones, Kate" w:date="2023-05-29T19:51:00Z"/>
        </w:rPr>
      </w:pPr>
      <w:r>
        <w:t xml:space="preserve">Lassa fever, caused by </w:t>
      </w:r>
      <w:r>
        <w:rPr>
          <w:i/>
          <w:iCs/>
        </w:rPr>
        <w:t>Lassa mammarenavirus</w:t>
      </w:r>
      <w:r>
        <w:t xml:space="preserve"> (LASV) is an endemic zoonotic infectious disease in West Africa. There are large uncertainties around estimates of the annual number human of infections in the region of between 100,000-4,383,600 (McCormick et al. 1987; Basinski et al. 2021). The majority of infections remain undetected and it is estimated that up-to 80% of these are pauci- or asymptomatic infections (McCormick et al. 1987). Few infections are expected to lead to clinically severe cases but outcomes in confirmed clinical cases remain poor, with a reported case fatality rate of 16.5% (Simons 2022). Anthropogenic land</w:t>
      </w:r>
      <w:ins w:id="66" w:author="Jones, Kate" w:date="2023-05-29T19:50:00Z">
        <w:r w:rsidR="00F7793D">
          <w:t xml:space="preserve"> </w:t>
        </w:r>
      </w:ins>
      <w:r>
        <w:t>use change and changing climate</w:t>
      </w:r>
      <w:ins w:id="67" w:author="Jones, Kate" w:date="2023-05-29T19:50:00Z">
        <w:r w:rsidR="00F7793D">
          <w:t xml:space="preserve"> patterns</w:t>
        </w:r>
      </w:ins>
      <w:r>
        <w:t xml:space="preserve"> are proposed to increase the suitable area for both the primary reservoir of LASV (</w:t>
      </w:r>
      <w:r>
        <w:rPr>
          <w:i/>
          <w:iCs/>
        </w:rPr>
        <w:t>Mastomys natalensis</w:t>
      </w:r>
      <w:r>
        <w:t xml:space="preserve">) and environmental suitability for the virus itself (i.e. increased temperature and precipitation), together increasing opportunities for viral spillover into growing human populations (Redding et al. 2016, 2021; </w:t>
      </w:r>
      <w:proofErr w:type="spellStart"/>
      <w:r>
        <w:t>Klitting</w:t>
      </w:r>
      <w:proofErr w:type="spellEnd"/>
      <w:r>
        <w:t xml:space="preserve"> et al. 2022). </w:t>
      </w:r>
      <w:ins w:id="68" w:author="Jones, Kate" w:date="2023-05-29T19:54:00Z">
        <w:r w:rsidR="00F7793D">
          <w:t xml:space="preserve"> Needs a conclusion …</w:t>
        </w:r>
      </w:ins>
    </w:p>
    <w:p w14:paraId="67474D55" w14:textId="20302412" w:rsidR="00AC007E" w:rsidRDefault="00942352">
      <w:pPr>
        <w:pStyle w:val="FirstParagraph"/>
      </w:pPr>
      <w:commentRangeStart w:id="69"/>
      <w:r>
        <w:t>Lassa</w:t>
      </w:r>
      <w:commentRangeEnd w:id="69"/>
      <w:r w:rsidR="00F7793D">
        <w:rPr>
          <w:rStyle w:val="CommentReference"/>
        </w:rPr>
        <w:commentReference w:id="69"/>
      </w:r>
      <w:r>
        <w:t xml:space="preserve"> fever is currently considered endemic in eight West African countries (Nigeria, Guinea, Sierra Leone, Liberia, Mali, Benin, Ghana and Togo) (World Health </w:t>
      </w:r>
      <w:proofErr w:type="spellStart"/>
      <w:r>
        <w:t>Organisation</w:t>
      </w:r>
      <w:proofErr w:type="spellEnd"/>
      <w:r>
        <w:t xml:space="preserve"> 2022). The location, scale and frequency of Lassa fever outbreaks in human communities is highly spatially heterogeneous within these countries. For example, within Sierra Leone, Lassa </w:t>
      </w:r>
      <w:del w:id="70" w:author="David Simons" w:date="2023-05-30T11:36:00Z">
        <w:r w:rsidDel="00B25F45">
          <w:delText xml:space="preserve">Fever </w:delText>
        </w:r>
      </w:del>
      <w:ins w:id="71" w:author="David Simons" w:date="2023-05-30T11:36:00Z">
        <w:r w:rsidR="00B25F45">
          <w:t>f</w:t>
        </w:r>
        <w:r w:rsidR="00B25F45">
          <w:t xml:space="preserve">ever </w:t>
        </w:r>
      </w:ins>
      <w:r>
        <w:t>is typically reported from rural settings in the East of the country. The drivers of spatial clustering of human cases are unknown, in part due to geographical biases in reporting and research effort, but also because the potential drivers of this heterogeneity in Lassa fever risk have rarely been systematically studied (Simons et al. 2023).</w:t>
      </w:r>
    </w:p>
    <w:p w14:paraId="356E9411" w14:textId="3A007012" w:rsidR="00AC007E" w:rsidRDefault="00942352">
      <w:pPr>
        <w:pStyle w:val="BodyText"/>
      </w:pPr>
      <w:commentRangeStart w:id="72"/>
      <w:r>
        <w:t xml:space="preserve">The persistence, or lack of persistence, of LASV infection in rodent communities may be one factor driving the observed spatial clustering of zoonosis spillover into human </w:t>
      </w:r>
      <w:r>
        <w:lastRenderedPageBreak/>
        <w:t xml:space="preserve">populations. Persistence of the pathogen within </w:t>
      </w:r>
      <w:r>
        <w:rPr>
          <w:i/>
          <w:iCs/>
        </w:rPr>
        <w:t>M. natalensis</w:t>
      </w:r>
      <w:r>
        <w:t xml:space="preserve"> communities may not occur if these populations are geographically isolated and below a critical density or abundance. Anthropogenic </w:t>
      </w:r>
      <w:proofErr w:type="spellStart"/>
      <w:r>
        <w:t>landuse</w:t>
      </w:r>
      <w:proofErr w:type="spellEnd"/>
      <w:r>
        <w:t xml:space="preserve"> change regulates small mammal communities through local abiotic environments and biotic interactions with other small mammal </w:t>
      </w:r>
      <w:commentRangeStart w:id="73"/>
      <w:r>
        <w:t>species</w:t>
      </w:r>
      <w:commentRangeEnd w:id="73"/>
      <w:r>
        <w:rPr>
          <w:rStyle w:val="CommentReference"/>
        </w:rPr>
        <w:commentReference w:id="73"/>
      </w:r>
      <w:r>
        <w:t>.</w:t>
      </w:r>
      <w:ins w:id="74" w:author="Jones, Kate" w:date="2023-05-29T19:57:00Z">
        <w:r w:rsidR="00F7793D">
          <w:t xml:space="preserve"> </w:t>
        </w:r>
      </w:ins>
      <w:commentRangeEnd w:id="72"/>
      <w:ins w:id="75" w:author="Jones, Kate" w:date="2023-05-29T19:58:00Z">
        <w:r w:rsidR="00F7793D">
          <w:rPr>
            <w:rStyle w:val="CommentReference"/>
          </w:rPr>
          <w:commentReference w:id="72"/>
        </w:r>
      </w:ins>
    </w:p>
    <w:p w14:paraId="6E331003" w14:textId="77777777" w:rsidR="00AC007E" w:rsidRDefault="00942352">
      <w:pPr>
        <w:pStyle w:val="BodyText"/>
        <w:rPr>
          <w:ins w:id="76" w:author="Jones, Kate" w:date="2023-05-29T20:00:00Z"/>
        </w:rPr>
      </w:pPr>
      <w:commentRangeStart w:id="77"/>
      <w:commentRangeStart w:id="78"/>
      <w:r>
        <w:rPr>
          <w:i/>
          <w:iCs/>
        </w:rPr>
        <w:t>Mastomys natalensis</w:t>
      </w:r>
      <w:r>
        <w:t xml:space="preserve"> is found in 13 of 14 continental West African nations (the species has not been reported from The Gambia) and in all other sub-Saharan African countries (IUCN 2016). It is a commensal rodent species and is abundant in and around areas of human-dominated landscapes where it is considered a pest species (</w:t>
      </w:r>
      <w:proofErr w:type="spellStart"/>
      <w:r>
        <w:t>Leirs</w:t>
      </w:r>
      <w:proofErr w:type="spellEnd"/>
      <w:r>
        <w:t xml:space="preserve">, Verhagen, and Verheyen 1993). </w:t>
      </w:r>
      <w:commentRangeEnd w:id="77"/>
      <w:r w:rsidR="00200EEA">
        <w:rPr>
          <w:rStyle w:val="CommentReference"/>
        </w:rPr>
        <w:commentReference w:id="77"/>
      </w:r>
      <w:r>
        <w:t xml:space="preserve">The introduction of invasive commensal rodent species (i.e., </w:t>
      </w:r>
      <w:r>
        <w:rPr>
          <w:i/>
          <w:iCs/>
        </w:rPr>
        <w:t xml:space="preserve">Rattus </w:t>
      </w:r>
      <w:proofErr w:type="spellStart"/>
      <w:r>
        <w:rPr>
          <w:i/>
          <w:iCs/>
        </w:rPr>
        <w:t>rattus</w:t>
      </w:r>
      <w:proofErr w:type="spellEnd"/>
      <w:r>
        <w:t xml:space="preserve"> and </w:t>
      </w:r>
      <w:r>
        <w:rPr>
          <w:i/>
          <w:iCs/>
        </w:rPr>
        <w:t>Mus musculus</w:t>
      </w:r>
      <w:r>
        <w:t xml:space="preserve">) has led to increased competition for resources and displacement of </w:t>
      </w:r>
      <w:r>
        <w:rPr>
          <w:i/>
          <w:iCs/>
        </w:rPr>
        <w:t>M. natalensis</w:t>
      </w:r>
      <w:r>
        <w:t xml:space="preserve"> from some locations within its natural range (Cuypers et al. 2017; Garba et al. 2014). Population dynamics within this reservoir species, correlated with resource availability and rainfall pulses (with increased abundance at the beginning of the dry season), are associated with outbreaks of Lassa fever in human populations (Redding et al. 2021). Few studies to date have used longitudinal, high intensity rodent trapping to </w:t>
      </w:r>
      <w:proofErr w:type="spellStart"/>
      <w:r>
        <w:t>characterise</w:t>
      </w:r>
      <w:proofErr w:type="spellEnd"/>
      <w:r>
        <w:t xml:space="preserve"> rodent species communities in Lassa fever endemic regions (Simons et al. 2023). Understanding the spatial distribution of </w:t>
      </w:r>
      <w:r>
        <w:rPr>
          <w:i/>
          <w:iCs/>
        </w:rPr>
        <w:t>M. natalensis</w:t>
      </w:r>
      <w:r>
        <w:t xml:space="preserve"> and their population dynamics in the context of competing rodent species is vital to guide investigations of the epidemiology of Lassa fever (Basinski et al. </w:t>
      </w:r>
      <w:commentRangeStart w:id="79"/>
      <w:r>
        <w:t>2021</w:t>
      </w:r>
      <w:commentRangeEnd w:id="79"/>
      <w:r w:rsidR="00200EEA">
        <w:rPr>
          <w:rStyle w:val="CommentReference"/>
        </w:rPr>
        <w:commentReference w:id="79"/>
      </w:r>
      <w:r>
        <w:t>).</w:t>
      </w:r>
      <w:commentRangeEnd w:id="78"/>
      <w:r w:rsidR="00200EEA">
        <w:rPr>
          <w:rStyle w:val="CommentReference"/>
        </w:rPr>
        <w:commentReference w:id="78"/>
      </w:r>
    </w:p>
    <w:p w14:paraId="3526343D" w14:textId="3D55ADA7" w:rsidR="00200EEA" w:rsidDel="00200EEA" w:rsidRDefault="00200EEA">
      <w:pPr>
        <w:pStyle w:val="BodyText"/>
        <w:rPr>
          <w:del w:id="80" w:author="Jones, Kate" w:date="2023-05-29T20:04:00Z"/>
        </w:rPr>
      </w:pPr>
    </w:p>
    <w:p w14:paraId="37FA3A00" w14:textId="1C8B2F7D" w:rsidR="00AC007E" w:rsidRDefault="00942352">
      <w:pPr>
        <w:pStyle w:val="BodyText"/>
      </w:pPr>
      <w:r>
        <w:t>Here, we conducted repeated, systematic, rodent trapping in the Eastern province of Sierra Leone, along a land-use gradient to model the association of land</w:t>
      </w:r>
      <w:ins w:id="81" w:author="Jones, Kate" w:date="2023-05-29T20:06:00Z">
        <w:r w:rsidR="00200EEA">
          <w:t xml:space="preserve"> </w:t>
        </w:r>
      </w:ins>
      <w:r>
        <w:t xml:space="preserve">use and occurrence of </w:t>
      </w:r>
      <w:r>
        <w:rPr>
          <w:i/>
          <w:iCs/>
        </w:rPr>
        <w:t>M. natalensis</w:t>
      </w:r>
      <w:r>
        <w:t xml:space="preserve"> and more generally small mammal communities. We aimed to investigate the following questions. First, what is the diversity of rodent communities in varied land</w:t>
      </w:r>
      <w:ins w:id="82" w:author="Jones, Kate" w:date="2023-05-29T20:06:00Z">
        <w:r w:rsidR="00200EEA">
          <w:t xml:space="preserve"> </w:t>
        </w:r>
      </w:ins>
      <w:r>
        <w:t>use types in Eastern Sierra Leone? Second, how do patterns of land</w:t>
      </w:r>
      <w:ins w:id="83" w:author="Jones, Kate" w:date="2023-05-29T20:06:00Z">
        <w:r w:rsidR="00200EEA">
          <w:t xml:space="preserve"> </w:t>
        </w:r>
      </w:ins>
      <w:r>
        <w:t xml:space="preserve">use affect the occupancy of </w:t>
      </w:r>
      <w:r>
        <w:rPr>
          <w:i/>
          <w:iCs/>
        </w:rPr>
        <w:t>M. natalensis</w:t>
      </w:r>
      <w:r>
        <w:t xml:space="preserve"> and other sympatric rodents? Finally, is there evidence that the local spatial distribution of </w:t>
      </w:r>
      <w:r>
        <w:rPr>
          <w:i/>
          <w:iCs/>
        </w:rPr>
        <w:t>M. natalensis</w:t>
      </w:r>
      <w:r>
        <w:t xml:space="preserve"> is regulated by biotic interactions with co-occurring species? We expect these analyses to further </w:t>
      </w:r>
      <w:commentRangeStart w:id="84"/>
      <w:r>
        <w:t xml:space="preserve">our </w:t>
      </w:r>
      <w:commentRangeEnd w:id="84"/>
      <w:r w:rsidR="00200EEA">
        <w:rPr>
          <w:rStyle w:val="CommentReference"/>
        </w:rPr>
        <w:commentReference w:id="84"/>
      </w:r>
      <w:r>
        <w:t xml:space="preserve">understanding of rodent community structures that may explain observed patterns of </w:t>
      </w:r>
      <w:commentRangeStart w:id="85"/>
      <w:r>
        <w:t>Lassa fever spillover</w:t>
      </w:r>
      <w:commentRangeEnd w:id="85"/>
      <w:r>
        <w:rPr>
          <w:rStyle w:val="CommentReference"/>
        </w:rPr>
        <w:commentReference w:id="85"/>
      </w:r>
      <w:r>
        <w:t>.</w:t>
      </w:r>
    </w:p>
    <w:p w14:paraId="158FF608" w14:textId="77777777" w:rsidR="00AC007E" w:rsidRDefault="00942352">
      <w:pPr>
        <w:pStyle w:val="Heading1"/>
      </w:pPr>
      <w:bookmarkStart w:id="86" w:name="materials-and-methods"/>
      <w:bookmarkEnd w:id="63"/>
      <w:r>
        <w:t>Materials and methods</w:t>
      </w:r>
    </w:p>
    <w:p w14:paraId="4EDE5730" w14:textId="77777777" w:rsidR="00AC007E" w:rsidRDefault="00942352">
      <w:pPr>
        <w:pStyle w:val="Heading2"/>
      </w:pPr>
      <w:bookmarkStart w:id="87" w:name="rodent-sampling"/>
      <w:r>
        <w:t>Rodent sampling</w:t>
      </w:r>
    </w:p>
    <w:p w14:paraId="42C3B4D0" w14:textId="4FF684C3" w:rsidR="00AC007E" w:rsidRDefault="00942352">
      <w:pPr>
        <w:pStyle w:val="FirstParagraph"/>
      </w:pPr>
      <w:r>
        <w:t xml:space="preserve">We conducted rodent trapping surveys between October 2020-February 2023 within and around four village study sites (Baiama; latitude = 7.8375, longitude = -11.2683, Lalehun; latitude = 8.1973, longitude = -11.0803, Lambayama; latitude = 7.8505, longitude = -11.1969, and </w:t>
      </w:r>
      <w:proofErr w:type="spellStart"/>
      <w:r>
        <w:t>Seilama</w:t>
      </w:r>
      <w:proofErr w:type="spellEnd"/>
      <w:r>
        <w:t>; latitude = 8.1224, longitude = -11.1936) in the Lassa fever endemic zone of the Eastern Province of Sierra Leone (Figure 1A.). Surveys were conducted within trapping grids along a land</w:t>
      </w:r>
      <w:ins w:id="88" w:author="Jones, Kate" w:date="2023-05-29T21:34:00Z">
        <w:r w:rsidR="002C1FBF">
          <w:t xml:space="preserve"> </w:t>
        </w:r>
      </w:ins>
      <w:r>
        <w:t>use gradient of anthropogenic disturbance comprising, forest, agriculture (including fallow and currently in-use areas), and villages (within and outside of permanent structures) (</w:t>
      </w:r>
      <w:commentRangeStart w:id="89"/>
      <w:r>
        <w:t>See Supplementary Material 1 for images representative of trapping grid locations</w:t>
      </w:r>
      <w:commentRangeEnd w:id="89"/>
      <w:r w:rsidR="002C1FBF">
        <w:rPr>
          <w:rStyle w:val="CommentReference"/>
        </w:rPr>
        <w:commentReference w:id="89"/>
      </w:r>
      <w:r>
        <w:t xml:space="preserve">). Trapping grids were designated during the initial trapping survey </w:t>
      </w:r>
      <w:r>
        <w:lastRenderedPageBreak/>
        <w:t>session, one grid was deployed in forest land use, three to four grids were deployed in agricultural land with two grids deployed in village land use. For one village study site, Lambayama, there were no local forest areas, so this land</w:t>
      </w:r>
      <w:ins w:id="90" w:author="Jones, Kate" w:date="2023-05-29T21:36:00Z">
        <w:r w:rsidR="002C1FBF">
          <w:t xml:space="preserve"> </w:t>
        </w:r>
      </w:ins>
      <w:r>
        <w:t xml:space="preserve">use type was omitted </w:t>
      </w:r>
      <w:commentRangeStart w:id="91"/>
      <w:r>
        <w:t>(Figure 1B-E)</w:t>
      </w:r>
      <w:commentRangeEnd w:id="91"/>
      <w:r w:rsidR="002C1FBF">
        <w:rPr>
          <w:rStyle w:val="CommentReference"/>
        </w:rPr>
        <w:commentReference w:id="91"/>
      </w:r>
      <w:r>
        <w:t>. Trapping survey sessions within each village occurred four times annually with two trapping surveys in each of the rainy and dry seasons (May to November and December to April, respectively), giving a total of 9 trapping sessions over the study period (Figure 1F).</w:t>
      </w:r>
    </w:p>
    <w:p w14:paraId="68FC6A60" w14:textId="7B348F6A" w:rsidR="00AC007E" w:rsidRDefault="00942352">
      <w:pPr>
        <w:pStyle w:val="BodyText"/>
      </w:pPr>
      <w:r>
        <w:t>Village study sites and trapping grids within the village study sites were selected to be representative of land use in the Eastern Province of Sierra Leone and based on accessibility to the sites during all seasons and acceptability of the study protocol to the village study site communities (</w:t>
      </w:r>
      <w:commentRangeStart w:id="92"/>
      <w:r>
        <w:t>Supplementary Material 2</w:t>
      </w:r>
      <w:commentRangeEnd w:id="92"/>
      <w:r w:rsidR="002C1FBF">
        <w:rPr>
          <w:rStyle w:val="CommentReference"/>
        </w:rPr>
        <w:commentReference w:id="92"/>
      </w:r>
      <w:r>
        <w:t xml:space="preserve">). </w:t>
      </w:r>
      <w:del w:id="93" w:author="Jones, Kate" w:date="2023-05-29T21:42:00Z">
        <w:r w:rsidDel="002C1FBF">
          <w:delText>Supplementary material 2 contains detailed information about the trapping process. Briefly, at</w:delText>
        </w:r>
      </w:del>
      <w:ins w:id="94" w:author="Jones, Kate" w:date="2023-05-29T21:42:00Z">
        <w:r w:rsidR="002C1FBF">
          <w:t xml:space="preserve">The trapping protocol </w:t>
        </w:r>
      </w:ins>
      <w:ins w:id="95" w:author="Jones, Kate" w:date="2023-05-29T21:43:00Z">
        <w:r w:rsidR="002C1FBF">
          <w:t>was as follows: at</w:t>
        </w:r>
      </w:ins>
      <w:r>
        <w:t xml:space="preserve"> each trapping grid 49 Sherman traps (7.62cm x 8.89cm x 22.86cm) (H.B. Sherman Traps, </w:t>
      </w:r>
      <w:proofErr w:type="spellStart"/>
      <w:r>
        <w:t>Tallahasee</w:t>
      </w:r>
      <w:proofErr w:type="spellEnd"/>
      <w:r>
        <w:t xml:space="preserve">, USA), were placed in a 7 trap by 7 trap grid, traps were placed 10 </w:t>
      </w:r>
      <w:proofErr w:type="spellStart"/>
      <w:r>
        <w:t>metres</w:t>
      </w:r>
      <w:proofErr w:type="spellEnd"/>
      <w:r>
        <w:t xml:space="preserve"> apart in a regular grid conforming to the local landscape (mean trapping grid area = 2,197m</w:t>
      </w:r>
      <w:r>
        <w:rPr>
          <w:vertAlign w:val="superscript"/>
        </w:rPr>
        <w:t>2</w:t>
      </w:r>
      <w:r>
        <w:t>). For traps placed within permanent structures trap placement varied from this grid structure. Permanent structures were selected semi-randomly at each visit from a grid projected over the village area, with four traps placed within each structure. The location of each individual trap within trapping grids was geolocated for subsequent data processing. Traps were baited with a locally produced mixture of oats, palm oil and dried fish. Each morning the traps were checked and closed for the day prior to re-baiting during the evening. Each trapping survey session consisted of four consecutive trap-nights (TN) at each trapping grid within the village study site</w:t>
      </w:r>
      <w:ins w:id="96" w:author="Jones, Kate" w:date="2023-05-29T21:43:00Z">
        <w:r w:rsidR="002C1FBF">
          <w:t xml:space="preserve"> (further details in SM Text x)</w:t>
        </w:r>
      </w:ins>
      <w:r>
        <w:t>.</w:t>
      </w:r>
    </w:p>
    <w:p w14:paraId="3689C469" w14:textId="330D0F02" w:rsidR="00AC007E" w:rsidRDefault="00942352">
      <w:pPr>
        <w:pStyle w:val="BodyText"/>
      </w:pPr>
      <w:r>
        <w:t xml:space="preserve">The location data of individual traps were </w:t>
      </w:r>
      <w:proofErr w:type="spellStart"/>
      <w:r>
        <w:t>harmonised</w:t>
      </w:r>
      <w:proofErr w:type="spellEnd"/>
      <w:r>
        <w:t xml:space="preserve"> to </w:t>
      </w:r>
      <w:proofErr w:type="spellStart"/>
      <w:r>
        <w:t>standardised</w:t>
      </w:r>
      <w:proofErr w:type="spellEnd"/>
      <w:r>
        <w:t xml:space="preserve"> trapping grid cells. First, a convex hull of a trapping grid across all trapping survey sessions was produced. Second, a regular grid was constructed to overlay this area with a grid cell size of 49 m</w:t>
      </w:r>
      <w:r>
        <w:rPr>
          <w:vertAlign w:val="superscript"/>
        </w:rPr>
        <w:t>2</w:t>
      </w:r>
      <w:r>
        <w:t>, individual traps were allocated to these grid cells if they were contained within its borders. This produced 1,939 unique 49 m</w:t>
      </w:r>
      <w:r>
        <w:rPr>
          <w:vertAlign w:val="superscript"/>
        </w:rPr>
        <w:t>2</w:t>
      </w:r>
      <w:r>
        <w:t xml:space="preserve"> trapping grid cells that individual traps were allocated to for all subsequent analysis (See Supplementary Material </w:t>
      </w:r>
      <w:ins w:id="97" w:author="Jones, Kate" w:date="2023-05-29T21:45:00Z">
        <w:r w:rsidR="00231252">
          <w:t>Fig x</w:t>
        </w:r>
      </w:ins>
      <w:del w:id="98" w:author="Jones, Kate" w:date="2023-05-29T21:45:00Z">
        <w:r w:rsidDel="00231252">
          <w:delText>3</w:delText>
        </w:r>
      </w:del>
      <w:r>
        <w:t xml:space="preserve"> for a schematic of this process). The </w:t>
      </w:r>
      <w:r>
        <w:rPr>
          <w:rStyle w:val="VerbatimChar"/>
        </w:rPr>
        <w:t>sf</w:t>
      </w:r>
      <w:r>
        <w:t xml:space="preserve"> package in the R statistical computing language (R version 4.1.2) was used for geospatial manipulation and analysis (</w:t>
      </w:r>
      <w:proofErr w:type="spellStart"/>
      <w:r>
        <w:t>Pebesma</w:t>
      </w:r>
      <w:proofErr w:type="spellEnd"/>
      <w:r>
        <w:t xml:space="preserve"> 2018; R Core Team 2021). The four consecutive trap-nights obtained from each trap during a single survey are pooled as a single replicate for the subsequent statistical analysis.</w:t>
      </w:r>
    </w:p>
    <w:p w14:paraId="5E40BA52" w14:textId="3125DF97" w:rsidR="00AC007E" w:rsidRDefault="00942352">
      <w:pPr>
        <w:pStyle w:val="BodyText"/>
      </w:pPr>
      <w:r>
        <w:t xml:space="preserve">All rodent handling was performed by trained researchers, rodents were sedated with halothane and </w:t>
      </w:r>
      <w:proofErr w:type="spellStart"/>
      <w:r>
        <w:t>euthanised</w:t>
      </w:r>
      <w:proofErr w:type="spellEnd"/>
      <w:r>
        <w:t xml:space="preserve"> prior to obtaining morphological measurements and samples of blood and tissue following published </w:t>
      </w:r>
      <w:commentRangeStart w:id="99"/>
      <w:r>
        <w:t>guidance</w:t>
      </w:r>
      <w:commentRangeEnd w:id="99"/>
      <w:r>
        <w:rPr>
          <w:rStyle w:val="CommentReference"/>
        </w:rPr>
        <w:commentReference w:id="99"/>
      </w:r>
      <w:r>
        <w:t xml:space="preserve"> (Fichet-Calvet 2014). The study protocol was approved by the Clinical Research Ethical Review Board and Animal Welfare Ethical Review Board of the Royal Veterinary College, UK and Njala University, Sierra Leone (URN: 2019 1949-3 and </w:t>
      </w:r>
      <w:r>
        <w:rPr>
          <w:b/>
          <w:bCs/>
        </w:rPr>
        <w:t>X</w:t>
      </w:r>
      <w:r>
        <w:t xml:space="preserve">). The rodents’ sex was determined based on external and internal genitalia. Images were obtained of rodents dorsal and ventral aspects. Age estimation was performed through description of </w:t>
      </w:r>
      <w:del w:id="100" w:author="Jones, Kate" w:date="2023-05-29T21:46:00Z">
        <w:r w:rsidDel="00231252">
          <w:delText xml:space="preserve">the </w:delText>
        </w:r>
      </w:del>
      <w:del w:id="101" w:author="Jones, Kate" w:date="2023-05-29T21:45:00Z">
        <w:r w:rsidDel="00231252">
          <w:delText xml:space="preserve">rodents </w:delText>
        </w:r>
      </w:del>
      <w:ins w:id="102" w:author="Jones, Kate" w:date="2023-05-29T21:45:00Z">
        <w:r w:rsidR="00231252">
          <w:t xml:space="preserve">each individual’s </w:t>
        </w:r>
      </w:ins>
      <w:r>
        <w:t>reproductive status (identification of perforate or imperforate vagina, scarring from prior embryo development, current pregnancy status or descent of testes and seminal vesicle development) and weighing of dried eye lenses. Carcasses were destroyed through incineration to eliminate the risk of onward pathogen transmission.</w:t>
      </w:r>
    </w:p>
    <w:p w14:paraId="7438D53F" w14:textId="77777777" w:rsidR="00AC007E" w:rsidRDefault="00942352">
      <w:pPr>
        <w:pStyle w:val="Heading2"/>
      </w:pPr>
      <w:bookmarkStart w:id="103" w:name="species-classification"/>
      <w:bookmarkEnd w:id="87"/>
      <w:r>
        <w:lastRenderedPageBreak/>
        <w:t>Species classification</w:t>
      </w:r>
    </w:p>
    <w:p w14:paraId="4359BC96" w14:textId="2B9C9DBC" w:rsidR="00AC007E" w:rsidRDefault="00942352">
      <w:pPr>
        <w:pStyle w:val="FirstParagraph"/>
      </w:pPr>
      <w:del w:id="104" w:author="Jones, Kate" w:date="2023-05-29T21:47:00Z">
        <w:r w:rsidDel="00231252">
          <w:delText xml:space="preserve">Taxonomic </w:delText>
        </w:r>
      </w:del>
      <w:ins w:id="105" w:author="Jones, Kate" w:date="2023-05-29T21:47:00Z">
        <w:r w:rsidR="00231252">
          <w:t xml:space="preserve">Species </w:t>
        </w:r>
      </w:ins>
      <w:r>
        <w:t xml:space="preserve">identification was performed in the field based on external characteristics using a taxonomic key, including external morphological measurements and characteristics, </w:t>
      </w:r>
      <w:del w:id="106" w:author="Jones, Kate" w:date="2023-05-29T21:47:00Z">
        <w:r w:rsidDel="00231252">
          <w:delText>developed from</w:delText>
        </w:r>
      </w:del>
      <w:ins w:id="107" w:author="Jones, Kate" w:date="2023-05-29T21:47:00Z">
        <w:r w:rsidR="00231252">
          <w:t>following</w:t>
        </w:r>
      </w:ins>
      <w:r>
        <w:t xml:space="preserve"> </w:t>
      </w:r>
      <w:del w:id="108" w:author="Jones, Kate" w:date="2023-05-29T21:47:00Z">
        <w:r w:rsidDel="00231252">
          <w:delText xml:space="preserve">Kingdon and Monadjem (Supplementary Material 4) </w:delText>
        </w:r>
      </w:del>
      <w:del w:id="109" w:author="Jones, Kate" w:date="2023-05-29T21:48:00Z">
        <w:r w:rsidDel="00231252">
          <w:delText>(</w:delText>
        </w:r>
      </w:del>
      <w:r>
        <w:t xml:space="preserve">Kingdon and Happold </w:t>
      </w:r>
      <w:ins w:id="110" w:author="Jones, Kate" w:date="2023-05-29T21:48:00Z">
        <w:r w:rsidR="00231252">
          <w:t>(</w:t>
        </w:r>
      </w:ins>
      <w:r>
        <w:t>2013</w:t>
      </w:r>
      <w:ins w:id="111" w:author="Jones, Kate" w:date="2023-05-29T21:48:00Z">
        <w:r w:rsidR="00231252">
          <w:t>) and</w:t>
        </w:r>
      </w:ins>
      <w:del w:id="112" w:author="Jones, Kate" w:date="2023-05-29T21:48:00Z">
        <w:r w:rsidDel="00231252">
          <w:delText>;</w:delText>
        </w:r>
      </w:del>
      <w:r>
        <w:t xml:space="preserve"> </w:t>
      </w:r>
      <w:proofErr w:type="spellStart"/>
      <w:r>
        <w:t>Monadjem</w:t>
      </w:r>
      <w:proofErr w:type="spellEnd"/>
      <w:r>
        <w:t xml:space="preserve"> et al. </w:t>
      </w:r>
      <w:ins w:id="113" w:author="Jones, Kate" w:date="2023-05-29T21:48:00Z">
        <w:r w:rsidR="00231252">
          <w:t>(</w:t>
        </w:r>
      </w:ins>
      <w:r>
        <w:t>2015)</w:t>
      </w:r>
      <w:del w:id="114" w:author="Jones, Kate" w:date="2023-05-29T21:47:00Z">
        <w:r w:rsidDel="00231252">
          <w:delText>.</w:delText>
        </w:r>
      </w:del>
      <w:r>
        <w:t xml:space="preserve"> </w:t>
      </w:r>
      <w:ins w:id="115" w:author="Jones, Kate" w:date="2023-05-29T21:47:00Z">
        <w:r w:rsidR="00231252">
          <w:t>(</w:t>
        </w:r>
        <w:commentRangeStart w:id="116"/>
        <w:r w:rsidR="00231252">
          <w:t>Supplementary Material 4</w:t>
        </w:r>
      </w:ins>
      <w:commentRangeEnd w:id="116"/>
      <w:ins w:id="117" w:author="Jones, Kate" w:date="2023-05-29T21:48:00Z">
        <w:r w:rsidR="00231252">
          <w:rPr>
            <w:rStyle w:val="CommentReference"/>
          </w:rPr>
          <w:commentReference w:id="116"/>
        </w:r>
      </w:ins>
      <w:ins w:id="118" w:author="Jones, Kate" w:date="2023-05-29T21:47:00Z">
        <w:r w:rsidR="00231252">
          <w:t xml:space="preserve">). </w:t>
        </w:r>
      </w:ins>
      <w:r>
        <w:t xml:space="preserve">Morphological identification alone is unable to distinguish some small-mammal species within the study area at species level. Therefore, molecular identification was performed on whole blood, tissue or dried blood spots. Samples were stored at -20°C until processing, genomic DNA was extracted using QIAGEN </w:t>
      </w:r>
      <w:proofErr w:type="spellStart"/>
      <w:r>
        <w:t>DNAeasy</w:t>
      </w:r>
      <w:proofErr w:type="spellEnd"/>
      <w:r>
        <w:t xml:space="preserve"> kits as per the </w:t>
      </w:r>
      <w:proofErr w:type="spellStart"/>
      <w:r>
        <w:t>manufacturers</w:t>
      </w:r>
      <w:proofErr w:type="spellEnd"/>
      <w:r>
        <w:t xml:space="preserve"> instructions </w:t>
      </w:r>
      <w:ins w:id="119" w:author="Jones, Kate" w:date="2023-05-29T21:49:00Z">
        <w:r w:rsidR="00231252">
          <w:t xml:space="preserve">(QIAGEN 2023) </w:t>
        </w:r>
      </w:ins>
      <w:r>
        <w:t>(</w:t>
      </w:r>
      <w:commentRangeStart w:id="120"/>
      <w:r>
        <w:t>Supplementary Material 2</w:t>
      </w:r>
      <w:commentRangeEnd w:id="120"/>
      <w:r w:rsidR="00231252">
        <w:rPr>
          <w:rStyle w:val="CommentReference"/>
        </w:rPr>
        <w:commentReference w:id="120"/>
      </w:r>
      <w:r>
        <w:t>)</w:t>
      </w:r>
      <w:ins w:id="121" w:author="Jones, Kate" w:date="2023-05-29T21:49:00Z">
        <w:r w:rsidR="00231252">
          <w:t xml:space="preserve">. </w:t>
        </w:r>
      </w:ins>
      <w:del w:id="122" w:author="Jones, Kate" w:date="2023-05-29T21:49:00Z">
        <w:r w:rsidDel="00231252">
          <w:delText xml:space="preserve"> (QIAGEN 2023). </w:delText>
        </w:r>
      </w:del>
      <w:r>
        <w:t xml:space="preserve">DNA extracts were amplified using platinum </w:t>
      </w:r>
      <w:r>
        <w:rPr>
          <w:i/>
          <w:iCs/>
        </w:rPr>
        <w:t>Taq</w:t>
      </w:r>
      <w:r>
        <w:t xml:space="preserve"> polymerase (Invitrogen) and cytochrome B primers (Bangura et al. 2021). DNA amplification was assessed through gel </w:t>
      </w:r>
      <w:proofErr w:type="spellStart"/>
      <w:r>
        <w:t>electrophoreisis</w:t>
      </w:r>
      <w:proofErr w:type="spellEnd"/>
      <w:r>
        <w:t xml:space="preserve"> with successful amplification products undergoing Sanger sequencing. Attribution of obtained sequences to rodent species was through the BLAST programme comparing NCBI species records for rodent cytochrome B to our sample sequences (</w:t>
      </w:r>
      <w:commentRangeStart w:id="123"/>
      <w:r>
        <w:t>Supplementary Material 2</w:t>
      </w:r>
      <w:commentRangeEnd w:id="123"/>
      <w:r w:rsidR="00231252">
        <w:rPr>
          <w:rStyle w:val="CommentReference"/>
        </w:rPr>
        <w:commentReference w:id="123"/>
      </w:r>
      <w:r>
        <w:t>) (Altschul et al. 1990).</w:t>
      </w:r>
    </w:p>
    <w:p w14:paraId="64A49324" w14:textId="77777777" w:rsidR="00AC007E" w:rsidRDefault="00942352">
      <w:pPr>
        <w:pStyle w:val="CaptionedFigure"/>
      </w:pPr>
      <w:r>
        <w:rPr>
          <w:noProof/>
          <w:lang w:val="en-GB" w:eastAsia="en-GB"/>
        </w:rPr>
        <w:lastRenderedPageBreak/>
        <w:drawing>
          <wp:inline distT="0" distB="0" distL="0" distR="0" wp14:anchorId="6C9BBF70" wp14:editId="31C63CE0">
            <wp:extent cx="5981700" cy="5229225"/>
            <wp:effectExtent l="0" t="0" r="0" b="0"/>
            <wp:docPr id="25" name="Picture" descr="Figure 1. A) Location of village study sites (coloured labels), in Eastern Sierra Leone, major cities are shown with white labels. The inset map shows the location of Sierra Leone in West Africa."/>
            <wp:cNvGraphicFramePr/>
            <a:graphic xmlns:a="http://schemas.openxmlformats.org/drawingml/2006/main">
              <a:graphicData uri="http://schemas.openxmlformats.org/drawingml/2006/picture">
                <pic:pic xmlns:pic="http://schemas.openxmlformats.org/drawingml/2006/picture">
                  <pic:nvPicPr>
                    <pic:cNvPr id="26" name="Picture" descr="../output/Figure_1a.png"/>
                    <pic:cNvPicPr>
                      <a:picLocks noChangeAspect="1" noChangeArrowheads="1"/>
                    </pic:cNvPicPr>
                  </pic:nvPicPr>
                  <pic:blipFill>
                    <a:blip r:embed="rId11"/>
                    <a:stretch>
                      <a:fillRect/>
                    </a:stretch>
                  </pic:blipFill>
                  <pic:spPr bwMode="auto">
                    <a:xfrm>
                      <a:off x="0" y="0"/>
                      <a:ext cx="5981700" cy="5229225"/>
                    </a:xfrm>
                    <a:prstGeom prst="rect">
                      <a:avLst/>
                    </a:prstGeom>
                    <a:noFill/>
                    <a:ln w="9525">
                      <a:noFill/>
                      <a:headEnd/>
                      <a:tailEnd/>
                    </a:ln>
                  </pic:spPr>
                </pic:pic>
              </a:graphicData>
            </a:graphic>
          </wp:inline>
        </w:drawing>
      </w:r>
    </w:p>
    <w:p w14:paraId="18ADC551" w14:textId="77777777" w:rsidR="00AC007E" w:rsidRDefault="00942352">
      <w:pPr>
        <w:pStyle w:val="ImageCaption"/>
      </w:pPr>
      <w:commentRangeStart w:id="124"/>
      <w:r>
        <w:rPr>
          <w:b/>
          <w:bCs/>
        </w:rPr>
        <w:t>Figure 1. A)</w:t>
      </w:r>
      <w:r>
        <w:t xml:space="preserve"> Location of village study sites (</w:t>
      </w:r>
      <w:proofErr w:type="spellStart"/>
      <w:r>
        <w:t>coloured</w:t>
      </w:r>
      <w:proofErr w:type="spellEnd"/>
      <w:r>
        <w:t xml:space="preserve"> labels), in Eastern Sierra Leone, major cities are shown with white labels. The inset map shows the location of Sierra Leone in West Africa.</w:t>
      </w:r>
      <w:commentRangeEnd w:id="124"/>
      <w:r w:rsidR="002A5DB5">
        <w:rPr>
          <w:rStyle w:val="CommentReference"/>
          <w:i w:val="0"/>
        </w:rPr>
        <w:commentReference w:id="124"/>
      </w:r>
    </w:p>
    <w:p w14:paraId="5D7763DB" w14:textId="77777777" w:rsidR="00AC007E" w:rsidRDefault="00942352">
      <w:pPr>
        <w:pStyle w:val="CaptionedFigure"/>
      </w:pPr>
      <w:r>
        <w:rPr>
          <w:noProof/>
          <w:lang w:val="en-GB" w:eastAsia="en-GB"/>
        </w:rPr>
        <w:lastRenderedPageBreak/>
        <w:drawing>
          <wp:inline distT="0" distB="0" distL="0" distR="0" wp14:anchorId="232AC518" wp14:editId="7CB8A630">
            <wp:extent cx="6086475" cy="2943225"/>
            <wp:effectExtent l="0" t="0" r="0" b="0"/>
            <wp:docPr id="28" name="Picture" descr="Figure 1. B) The location of standardised trapping grid cells in Baiama. Darker colours refer to more trapnights obtained from a 49m2 grid cell. The minimum number of trap nights within a grid cell was 4 trap nights and maximum was 68."/>
            <wp:cNvGraphicFramePr/>
            <a:graphic xmlns:a="http://schemas.openxmlformats.org/drawingml/2006/main">
              <a:graphicData uri="http://schemas.openxmlformats.org/drawingml/2006/picture">
                <pic:pic xmlns:pic="http://schemas.openxmlformats.org/drawingml/2006/picture">
                  <pic:nvPicPr>
                    <pic:cNvPr id="29" name="Picture" descr="../output/Figure_1b.png"/>
                    <pic:cNvPicPr>
                      <a:picLocks noChangeAspect="1" noChangeArrowheads="1"/>
                    </pic:cNvPicPr>
                  </pic:nvPicPr>
                  <pic:blipFill>
                    <a:blip r:embed="rId12"/>
                    <a:stretch>
                      <a:fillRect/>
                    </a:stretch>
                  </pic:blipFill>
                  <pic:spPr bwMode="auto">
                    <a:xfrm>
                      <a:off x="0" y="0"/>
                      <a:ext cx="6086475" cy="2943225"/>
                    </a:xfrm>
                    <a:prstGeom prst="rect">
                      <a:avLst/>
                    </a:prstGeom>
                    <a:noFill/>
                    <a:ln w="9525">
                      <a:noFill/>
                      <a:headEnd/>
                      <a:tailEnd/>
                    </a:ln>
                  </pic:spPr>
                </pic:pic>
              </a:graphicData>
            </a:graphic>
          </wp:inline>
        </w:drawing>
      </w:r>
    </w:p>
    <w:p w14:paraId="483EA193" w14:textId="77777777" w:rsidR="00AC007E" w:rsidRDefault="00942352">
      <w:pPr>
        <w:pStyle w:val="ImageCaption"/>
      </w:pPr>
      <w:commentRangeStart w:id="125"/>
      <w:r>
        <w:rPr>
          <w:b/>
          <w:bCs/>
        </w:rPr>
        <w:t>Figure 1. B)</w:t>
      </w:r>
      <w:r>
        <w:t xml:space="preserve"> The location of </w:t>
      </w:r>
      <w:proofErr w:type="spellStart"/>
      <w:r>
        <w:t>standardised</w:t>
      </w:r>
      <w:proofErr w:type="spellEnd"/>
      <w:r>
        <w:t xml:space="preserve"> trapping grid cells in Baiama. Darker </w:t>
      </w:r>
      <w:proofErr w:type="spellStart"/>
      <w:r>
        <w:t>colours</w:t>
      </w:r>
      <w:proofErr w:type="spellEnd"/>
      <w:r>
        <w:t xml:space="preserve"> refer to more </w:t>
      </w:r>
      <w:proofErr w:type="spellStart"/>
      <w:r>
        <w:t>trapnights</w:t>
      </w:r>
      <w:proofErr w:type="spellEnd"/>
      <w:r>
        <w:t xml:space="preserve"> obtained from a 49m</w:t>
      </w:r>
      <w:r>
        <w:rPr>
          <w:vertAlign w:val="superscript"/>
        </w:rPr>
        <w:t>2</w:t>
      </w:r>
      <w:r>
        <w:t xml:space="preserve"> grid cell. The minimum number of trap nights within a grid cell was 4 trap nights and maximum was 68.</w:t>
      </w:r>
      <w:commentRangeEnd w:id="125"/>
      <w:r w:rsidR="002A5DB5">
        <w:rPr>
          <w:rStyle w:val="CommentReference"/>
          <w:i w:val="0"/>
        </w:rPr>
        <w:commentReference w:id="125"/>
      </w:r>
    </w:p>
    <w:p w14:paraId="25C95627" w14:textId="77777777" w:rsidR="00AC007E" w:rsidRDefault="00942352">
      <w:pPr>
        <w:pStyle w:val="CaptionedFigure"/>
      </w:pPr>
      <w:r>
        <w:rPr>
          <w:noProof/>
          <w:lang w:val="en-GB" w:eastAsia="en-GB"/>
        </w:rPr>
        <w:drawing>
          <wp:inline distT="0" distB="0" distL="0" distR="0" wp14:anchorId="076A2C09" wp14:editId="14DC03FB">
            <wp:extent cx="5724525" cy="3819525"/>
            <wp:effectExtent l="0" t="0" r="0" b="0"/>
            <wp:docPr id="31" name="Picture" descr="Figure 1. C) The location of standardised trapping grid cells in Lalehun. Darker colours refer to more trapnights obtained from a 49m2 grid cell. The minimum number of trap nights within a grid cell was 4 trap nights and maximum was 68."/>
            <wp:cNvGraphicFramePr/>
            <a:graphic xmlns:a="http://schemas.openxmlformats.org/drawingml/2006/main">
              <a:graphicData uri="http://schemas.openxmlformats.org/drawingml/2006/picture">
                <pic:pic xmlns:pic="http://schemas.openxmlformats.org/drawingml/2006/picture">
                  <pic:nvPicPr>
                    <pic:cNvPr id="32" name="Picture" descr="../output/Figure_1c.png"/>
                    <pic:cNvPicPr>
                      <a:picLocks noChangeAspect="1" noChangeArrowheads="1"/>
                    </pic:cNvPicPr>
                  </pic:nvPicPr>
                  <pic:blipFill>
                    <a:blip r:embed="rId13"/>
                    <a:stretch>
                      <a:fillRect/>
                    </a:stretch>
                  </pic:blipFill>
                  <pic:spPr bwMode="auto">
                    <a:xfrm>
                      <a:off x="0" y="0"/>
                      <a:ext cx="5724525" cy="3819525"/>
                    </a:xfrm>
                    <a:prstGeom prst="rect">
                      <a:avLst/>
                    </a:prstGeom>
                    <a:noFill/>
                    <a:ln w="9525">
                      <a:noFill/>
                      <a:headEnd/>
                      <a:tailEnd/>
                    </a:ln>
                  </pic:spPr>
                </pic:pic>
              </a:graphicData>
            </a:graphic>
          </wp:inline>
        </w:drawing>
      </w:r>
    </w:p>
    <w:p w14:paraId="37FAD02A" w14:textId="77777777" w:rsidR="00AC007E" w:rsidRDefault="00942352">
      <w:pPr>
        <w:pStyle w:val="ImageCaption"/>
      </w:pPr>
      <w:r>
        <w:rPr>
          <w:b/>
          <w:bCs/>
        </w:rPr>
        <w:t>Figure 1. C)</w:t>
      </w:r>
      <w:r>
        <w:t xml:space="preserve"> The location of </w:t>
      </w:r>
      <w:proofErr w:type="spellStart"/>
      <w:r>
        <w:t>standardised</w:t>
      </w:r>
      <w:proofErr w:type="spellEnd"/>
      <w:r>
        <w:t xml:space="preserve"> trapping grid cells in Lalehun. Darker </w:t>
      </w:r>
      <w:proofErr w:type="spellStart"/>
      <w:r>
        <w:t>colours</w:t>
      </w:r>
      <w:proofErr w:type="spellEnd"/>
      <w:r>
        <w:t xml:space="preserve"> refer to more </w:t>
      </w:r>
      <w:proofErr w:type="spellStart"/>
      <w:r>
        <w:t>trapnights</w:t>
      </w:r>
      <w:proofErr w:type="spellEnd"/>
      <w:r>
        <w:t xml:space="preserve"> obtained from a 49m</w:t>
      </w:r>
      <w:r>
        <w:rPr>
          <w:vertAlign w:val="superscript"/>
        </w:rPr>
        <w:t>2</w:t>
      </w:r>
      <w:r>
        <w:t xml:space="preserve"> grid cell. The minimum number of trap nights within a grid cell was 4 trap nights and maximum was 68.</w:t>
      </w:r>
    </w:p>
    <w:p w14:paraId="2C10A55D" w14:textId="77777777" w:rsidR="00AC007E" w:rsidRDefault="00942352">
      <w:pPr>
        <w:pStyle w:val="CaptionedFigure"/>
      </w:pPr>
      <w:r>
        <w:rPr>
          <w:noProof/>
          <w:lang w:val="en-GB" w:eastAsia="en-GB"/>
        </w:rPr>
        <w:lastRenderedPageBreak/>
        <w:drawing>
          <wp:inline distT="0" distB="0" distL="0" distR="0" wp14:anchorId="0FECA1A7" wp14:editId="456D88AA">
            <wp:extent cx="6410325" cy="3048000"/>
            <wp:effectExtent l="0" t="0" r="0" b="0"/>
            <wp:docPr id="34" name="Picture" descr="Figure 1. D) The location of standardised trapping grid cells in Lambayama. Darker colours refer to more trapnights obtained from a 49m2 grid cell. The minimum number of trap nights within a grid cell was 4 trap nights and maximum was 60."/>
            <wp:cNvGraphicFramePr/>
            <a:graphic xmlns:a="http://schemas.openxmlformats.org/drawingml/2006/main">
              <a:graphicData uri="http://schemas.openxmlformats.org/drawingml/2006/picture">
                <pic:pic xmlns:pic="http://schemas.openxmlformats.org/drawingml/2006/picture">
                  <pic:nvPicPr>
                    <pic:cNvPr id="35" name="Picture" descr="../output/Figure_1d.png"/>
                    <pic:cNvPicPr>
                      <a:picLocks noChangeAspect="1" noChangeArrowheads="1"/>
                    </pic:cNvPicPr>
                  </pic:nvPicPr>
                  <pic:blipFill>
                    <a:blip r:embed="rId14"/>
                    <a:stretch>
                      <a:fillRect/>
                    </a:stretch>
                  </pic:blipFill>
                  <pic:spPr bwMode="auto">
                    <a:xfrm>
                      <a:off x="0" y="0"/>
                      <a:ext cx="6410325" cy="3048000"/>
                    </a:xfrm>
                    <a:prstGeom prst="rect">
                      <a:avLst/>
                    </a:prstGeom>
                    <a:noFill/>
                    <a:ln w="9525">
                      <a:noFill/>
                      <a:headEnd/>
                      <a:tailEnd/>
                    </a:ln>
                  </pic:spPr>
                </pic:pic>
              </a:graphicData>
            </a:graphic>
          </wp:inline>
        </w:drawing>
      </w:r>
    </w:p>
    <w:p w14:paraId="15A4ACEA" w14:textId="77777777" w:rsidR="00AC007E" w:rsidRDefault="00942352">
      <w:pPr>
        <w:pStyle w:val="ImageCaption"/>
      </w:pPr>
      <w:r>
        <w:rPr>
          <w:b/>
          <w:bCs/>
        </w:rPr>
        <w:t>Figure 1. D)</w:t>
      </w:r>
      <w:r>
        <w:t xml:space="preserve"> The location of </w:t>
      </w:r>
      <w:proofErr w:type="spellStart"/>
      <w:r>
        <w:t>standardised</w:t>
      </w:r>
      <w:proofErr w:type="spellEnd"/>
      <w:r>
        <w:t xml:space="preserve"> trapping grid cells in Lambayama. Darker </w:t>
      </w:r>
      <w:proofErr w:type="spellStart"/>
      <w:r>
        <w:t>colours</w:t>
      </w:r>
      <w:proofErr w:type="spellEnd"/>
      <w:r>
        <w:t xml:space="preserve"> refer to more </w:t>
      </w:r>
      <w:proofErr w:type="spellStart"/>
      <w:r>
        <w:t>trapnights</w:t>
      </w:r>
      <w:proofErr w:type="spellEnd"/>
      <w:r>
        <w:t xml:space="preserve"> obtained from a 49m</w:t>
      </w:r>
      <w:r>
        <w:rPr>
          <w:vertAlign w:val="superscript"/>
        </w:rPr>
        <w:t>2</w:t>
      </w:r>
      <w:r>
        <w:t xml:space="preserve"> grid cell. The minimum number of trap nights within a grid cell was 4 trap nights and maximum was 60.</w:t>
      </w:r>
    </w:p>
    <w:p w14:paraId="698A5576" w14:textId="77777777" w:rsidR="00AC007E" w:rsidRDefault="00942352">
      <w:pPr>
        <w:pStyle w:val="CaptionedFigure"/>
      </w:pPr>
      <w:r>
        <w:rPr>
          <w:noProof/>
          <w:lang w:val="en-GB" w:eastAsia="en-GB"/>
        </w:rPr>
        <w:drawing>
          <wp:inline distT="0" distB="0" distL="0" distR="0" wp14:anchorId="672C5407" wp14:editId="046FAE85">
            <wp:extent cx="6410325" cy="3114675"/>
            <wp:effectExtent l="0" t="0" r="0" b="0"/>
            <wp:docPr id="37" name="Picture" descr="Figure 1. E) Location of standardised trapping grid cells in Seilama. Darker colours refer to more trapnights obtained from a 49m2 grid cell. The minimum number of trap nights within a grid cell was 4 trap nights and maximum was 96."/>
            <wp:cNvGraphicFramePr/>
            <a:graphic xmlns:a="http://schemas.openxmlformats.org/drawingml/2006/main">
              <a:graphicData uri="http://schemas.openxmlformats.org/drawingml/2006/picture">
                <pic:pic xmlns:pic="http://schemas.openxmlformats.org/drawingml/2006/picture">
                  <pic:nvPicPr>
                    <pic:cNvPr id="38" name="Picture" descr="../output/Figure_1e.png"/>
                    <pic:cNvPicPr>
                      <a:picLocks noChangeAspect="1" noChangeArrowheads="1"/>
                    </pic:cNvPicPr>
                  </pic:nvPicPr>
                  <pic:blipFill>
                    <a:blip r:embed="rId15"/>
                    <a:stretch>
                      <a:fillRect/>
                    </a:stretch>
                  </pic:blipFill>
                  <pic:spPr bwMode="auto">
                    <a:xfrm>
                      <a:off x="0" y="0"/>
                      <a:ext cx="6410325" cy="3114675"/>
                    </a:xfrm>
                    <a:prstGeom prst="rect">
                      <a:avLst/>
                    </a:prstGeom>
                    <a:noFill/>
                    <a:ln w="9525">
                      <a:noFill/>
                      <a:headEnd/>
                      <a:tailEnd/>
                    </a:ln>
                  </pic:spPr>
                </pic:pic>
              </a:graphicData>
            </a:graphic>
          </wp:inline>
        </w:drawing>
      </w:r>
    </w:p>
    <w:p w14:paraId="7AFD8281" w14:textId="77777777" w:rsidR="00AC007E" w:rsidRDefault="00942352">
      <w:pPr>
        <w:pStyle w:val="ImageCaption"/>
      </w:pPr>
      <w:r>
        <w:rPr>
          <w:b/>
          <w:bCs/>
        </w:rPr>
        <w:t>Figure 1. E)</w:t>
      </w:r>
      <w:r>
        <w:t xml:space="preserve"> Location of </w:t>
      </w:r>
      <w:proofErr w:type="spellStart"/>
      <w:r>
        <w:t>standardised</w:t>
      </w:r>
      <w:proofErr w:type="spellEnd"/>
      <w:r>
        <w:t xml:space="preserve"> trapping grid cells in </w:t>
      </w:r>
      <w:proofErr w:type="spellStart"/>
      <w:r>
        <w:t>Seilama</w:t>
      </w:r>
      <w:proofErr w:type="spellEnd"/>
      <w:r>
        <w:t xml:space="preserve">. Darker </w:t>
      </w:r>
      <w:proofErr w:type="spellStart"/>
      <w:r>
        <w:t>colours</w:t>
      </w:r>
      <w:proofErr w:type="spellEnd"/>
      <w:r>
        <w:t xml:space="preserve"> refer to more </w:t>
      </w:r>
      <w:proofErr w:type="spellStart"/>
      <w:r>
        <w:t>trapnights</w:t>
      </w:r>
      <w:proofErr w:type="spellEnd"/>
      <w:r>
        <w:t xml:space="preserve"> obtained from a 49m</w:t>
      </w:r>
      <w:r>
        <w:rPr>
          <w:vertAlign w:val="superscript"/>
        </w:rPr>
        <w:t>2</w:t>
      </w:r>
      <w:r>
        <w:t xml:space="preserve"> grid cell. The minimum number of trap nights within a grid cell was 4 trap nights and maximum was 96.</w:t>
      </w:r>
    </w:p>
    <w:p w14:paraId="6A848B9E" w14:textId="77777777" w:rsidR="00AC007E" w:rsidRDefault="00942352">
      <w:pPr>
        <w:pStyle w:val="CaptionedFigure"/>
      </w:pPr>
      <w:commentRangeStart w:id="126"/>
      <w:r>
        <w:rPr>
          <w:noProof/>
          <w:lang w:val="en-GB" w:eastAsia="en-GB"/>
        </w:rPr>
        <w:lastRenderedPageBreak/>
        <w:drawing>
          <wp:inline distT="0" distB="0" distL="0" distR="0" wp14:anchorId="6CF79FE4" wp14:editId="5C56A9B7">
            <wp:extent cx="6067425" cy="3228975"/>
            <wp:effectExtent l="0" t="0" r="0" b="0"/>
            <wp:docPr id="40" name="Picture" descr="Figure 1. F) Number of trap nights obtained from each study village, blue shaded regions represent the rainy season in Sierra Leone. There is some missing data from sessions, 3, 4 and 8 which will be obtained when I go to SL in February"/>
            <wp:cNvGraphicFramePr/>
            <a:graphic xmlns:a="http://schemas.openxmlformats.org/drawingml/2006/main">
              <a:graphicData uri="http://schemas.openxmlformats.org/drawingml/2006/picture">
                <pic:pic xmlns:pic="http://schemas.openxmlformats.org/drawingml/2006/picture">
                  <pic:nvPicPr>
                    <pic:cNvPr id="41" name="Picture" descr="../output/Figure_1f.png"/>
                    <pic:cNvPicPr>
                      <a:picLocks noChangeAspect="1" noChangeArrowheads="1"/>
                    </pic:cNvPicPr>
                  </pic:nvPicPr>
                  <pic:blipFill>
                    <a:blip r:embed="rId16"/>
                    <a:stretch>
                      <a:fillRect/>
                    </a:stretch>
                  </pic:blipFill>
                  <pic:spPr bwMode="auto">
                    <a:xfrm>
                      <a:off x="0" y="0"/>
                      <a:ext cx="6067425" cy="3228975"/>
                    </a:xfrm>
                    <a:prstGeom prst="rect">
                      <a:avLst/>
                    </a:prstGeom>
                    <a:noFill/>
                    <a:ln w="9525">
                      <a:noFill/>
                      <a:headEnd/>
                      <a:tailEnd/>
                    </a:ln>
                  </pic:spPr>
                </pic:pic>
              </a:graphicData>
            </a:graphic>
          </wp:inline>
        </w:drawing>
      </w:r>
      <w:commentRangeEnd w:id="126"/>
      <w:r w:rsidR="002A5DB5">
        <w:rPr>
          <w:rStyle w:val="CommentReference"/>
        </w:rPr>
        <w:commentReference w:id="126"/>
      </w:r>
    </w:p>
    <w:p w14:paraId="79ED16DE" w14:textId="77777777" w:rsidR="00AC007E" w:rsidRDefault="00942352">
      <w:pPr>
        <w:pStyle w:val="ImageCaption"/>
      </w:pPr>
      <w:r>
        <w:rPr>
          <w:b/>
          <w:bCs/>
        </w:rPr>
        <w:t>Figure 1. F)</w:t>
      </w:r>
      <w:r>
        <w:t xml:space="preserve"> Number of trap nights obtained from each study village, blue shaded regions represent the rainy season in Sierra Leone. </w:t>
      </w:r>
      <w:r>
        <w:rPr>
          <w:b/>
          <w:bCs/>
        </w:rPr>
        <w:t>There is some missing data from sessions, 3, 4 and 8 which will be obtained when I go to SL in February</w:t>
      </w:r>
    </w:p>
    <w:p w14:paraId="17934720" w14:textId="77777777" w:rsidR="00AC007E" w:rsidRDefault="00942352">
      <w:pPr>
        <w:pStyle w:val="Heading2"/>
      </w:pPr>
      <w:bookmarkStart w:id="127" w:name="Xb54d211d1dd3992ab5112e4564eae74c576abab"/>
      <w:bookmarkEnd w:id="103"/>
      <w:r>
        <w:t>Description of rodent detection and species community structure</w:t>
      </w:r>
    </w:p>
    <w:p w14:paraId="081C4F80" w14:textId="77777777" w:rsidR="00AC007E" w:rsidRDefault="00942352">
      <w:pPr>
        <w:pStyle w:val="FirstParagraph"/>
      </w:pPr>
      <w:r>
        <w:t>Adequacy of sampling effort was assessed using species accumulation curves produced for each village study site and each land use type within a village study site (</w:t>
      </w:r>
      <w:commentRangeStart w:id="128"/>
      <w:r>
        <w:t>Supplementary Material 5</w:t>
      </w:r>
      <w:commentRangeEnd w:id="128"/>
      <w:r w:rsidR="00231252">
        <w:rPr>
          <w:rStyle w:val="CommentReference"/>
        </w:rPr>
        <w:commentReference w:id="128"/>
      </w:r>
      <w:r>
        <w:t>), suggesting sufficient effort to detect the expected rodent species within these categories. We constructed detection/non-detection histories for each grid cell and rodent species, assigning “1” when the species was detected and “0” otherwise. We describe species communities at multiple spatial scales. First, all species identified across all village sites and land use types. Second, all species identified within a village study site. Third, all species identified within a single land use type within a single village study site. We report species richness and Shannon diversity at these different spatial scales.</w:t>
      </w:r>
    </w:p>
    <w:p w14:paraId="41228FCE" w14:textId="77777777" w:rsidR="00AC007E" w:rsidRDefault="00942352">
      <w:pPr>
        <w:pStyle w:val="Heading2"/>
      </w:pPr>
      <w:bookmarkStart w:id="129" w:name="Xd26fd63a0b95a74482ff0f920546c81ea914b4d"/>
      <w:bookmarkEnd w:id="127"/>
      <w:r>
        <w:t>Estimating the effect of land use on species occurrence and richness</w:t>
      </w:r>
    </w:p>
    <w:p w14:paraId="65F3B56A" w14:textId="77777777" w:rsidR="00AC007E" w:rsidRDefault="00942352">
      <w:pPr>
        <w:pStyle w:val="FirstParagraph"/>
      </w:pPr>
      <w:r>
        <w:t>To adjust for differential probabilities of detection that may be driven by environmental conditions and trapping effort during the trapping study and between species, we use a Bayesian spatial latent factor multi-species occupancy model that incorporates residual species correlations, imperfect detection and spatial autocorrelation. Variable selection was informed by a pre-specified conceptual model (</w:t>
      </w:r>
      <w:commentRangeStart w:id="130"/>
      <w:r>
        <w:t>Supplementary Material 6</w:t>
      </w:r>
      <w:commentRangeEnd w:id="130"/>
      <w:r w:rsidR="00231252">
        <w:rPr>
          <w:rStyle w:val="CommentReference"/>
        </w:rPr>
        <w:commentReference w:id="130"/>
      </w:r>
      <w:r>
        <w:t xml:space="preserve">). Models were defined using the </w:t>
      </w:r>
      <w:proofErr w:type="spellStart"/>
      <w:r>
        <w:rPr>
          <w:rStyle w:val="VerbatimChar"/>
        </w:rPr>
        <w:t>sfMsPGOcc</w:t>
      </w:r>
      <w:proofErr w:type="spellEnd"/>
      <w:r>
        <w:t xml:space="preserve"> function in the </w:t>
      </w:r>
      <w:proofErr w:type="spellStart"/>
      <w:r>
        <w:rPr>
          <w:rStyle w:val="VerbatimChar"/>
        </w:rPr>
        <w:t>spOccupancy</w:t>
      </w:r>
      <w:proofErr w:type="spellEnd"/>
      <w:r>
        <w:t xml:space="preserve"> package in the R statistical computing language (Doser et al. 2022). This approach defines the true presence or absence (</w:t>
      </w:r>
      <m:oMath>
        <m:sSub>
          <m:sSubPr>
            <m:ctrlPr>
              <w:rPr>
                <w:rFonts w:ascii="Cambria Math" w:hAnsi="Cambria Math"/>
              </w:rPr>
            </m:ctrlPr>
          </m:sSubPr>
          <m:e>
            <m:r>
              <w:rPr>
                <w:rFonts w:ascii="Cambria Math" w:hAnsi="Cambria Math"/>
              </w:rPr>
              <m:t>​</m:t>
            </m:r>
          </m:e>
          <m:sub>
            <m:r>
              <w:rPr>
                <w:rFonts w:ascii="Cambria Math" w:hAnsi="Cambria Math"/>
              </w:rPr>
              <m:t>z</m:t>
            </m:r>
          </m:sub>
        </m:sSub>
      </m:oMath>
      <w:r>
        <w:t>) of a species (</w:t>
      </w:r>
      <m:oMath>
        <m:sSub>
          <m:sSubPr>
            <m:ctrlPr>
              <w:rPr>
                <w:rFonts w:ascii="Cambria Math" w:hAnsi="Cambria Math"/>
              </w:rPr>
            </m:ctrlPr>
          </m:sSubPr>
          <m:e>
            <m:r>
              <w:rPr>
                <w:rFonts w:ascii="Cambria Math" w:hAnsi="Cambria Math"/>
              </w:rPr>
              <m:t>​</m:t>
            </m:r>
          </m:e>
          <m:sub>
            <m:r>
              <w:rPr>
                <w:rFonts w:ascii="Cambria Math" w:hAnsi="Cambria Math"/>
              </w:rPr>
              <m:t>i</m:t>
            </m:r>
          </m:sub>
        </m:sSub>
      </m:oMath>
      <w:r>
        <w:t>), at grid cell (</w:t>
      </w:r>
      <m:oMath>
        <m:sSub>
          <m:sSubPr>
            <m:ctrlPr>
              <w:rPr>
                <w:rFonts w:ascii="Cambria Math" w:hAnsi="Cambria Math"/>
              </w:rPr>
            </m:ctrlPr>
          </m:sSubPr>
          <m:e>
            <m:r>
              <w:rPr>
                <w:rFonts w:ascii="Cambria Math" w:hAnsi="Cambria Math"/>
              </w:rPr>
              <m:t>​</m:t>
            </m:r>
          </m:e>
          <m:sub>
            <m:r>
              <w:rPr>
                <w:rFonts w:ascii="Cambria Math" w:hAnsi="Cambria Math"/>
              </w:rPr>
              <m:t>j</m:t>
            </m:r>
          </m:sub>
        </m:sSub>
      </m:oMath>
      <w:r>
        <w:t xml:space="preserve">) as arising from a Bernoulli process (Equation 1.). Where </w:t>
      </w:r>
      <m:oMath>
        <m:sSub>
          <m:sSubPr>
            <m:ctrlPr>
              <w:rPr>
                <w:rFonts w:ascii="Cambria Math" w:hAnsi="Cambria Math"/>
              </w:rPr>
            </m:ctrlPr>
          </m:sSubPr>
          <m:e>
            <m:r>
              <w:rPr>
                <w:rFonts w:ascii="Cambria Math" w:hAnsi="Cambria Math"/>
              </w:rPr>
              <m:t>ψ</m:t>
            </m:r>
          </m:e>
          <m:sub>
            <m:r>
              <w:rPr>
                <w:rFonts w:ascii="Cambria Math" w:hAnsi="Cambria Math"/>
              </w:rPr>
              <m:t>j</m:t>
            </m:r>
          </m:sub>
        </m:sSub>
      </m:oMath>
      <w:r>
        <w:t xml:space="preserve"> is the probability of occurrence of a species at a grid cell. This is modelled using a </w:t>
      </w:r>
      <w:r>
        <w:lastRenderedPageBreak/>
        <w:t xml:space="preserve">logit link where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are the species-specific regression coefficients of the site-specific covariates (</w:t>
      </w:r>
      <m:oMath>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m:rPr>
                <m:sty m:val="p"/>
              </m:rPr>
              <w:rPr>
                <w:rFonts w:ascii="Cambria Math" w:hAnsi="Cambria Math"/>
              </w:rPr>
              <m:t>⊤</m:t>
            </m:r>
          </m:sup>
        </m:sSubSup>
      </m:oMath>
      <w:r>
        <w:t xml:space="preserve">) and a latent process </w:t>
      </w:r>
      <m:oMath>
        <m:sSubSup>
          <m:sSubSupPr>
            <m:ctrlPr>
              <w:rPr>
                <w:rFonts w:ascii="Cambria Math" w:hAnsi="Cambria Math"/>
              </w:rPr>
            </m:ctrlPr>
          </m:sSubSupPr>
          <m:e>
            <m:r>
              <m:rPr>
                <m:nor/>
              </m:rPr>
              <m:t>w</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t xml:space="preserve">. This latent process incorporates residual species correlations through a small number of latent spatial factors and latent variables representing unmeasured grid cell covariates (Equation 2.). Latent spatial factors account for spatial autocorrelation using a Nearest </w:t>
      </w:r>
      <w:proofErr w:type="spellStart"/>
      <w:r>
        <w:t>Neighbour</w:t>
      </w:r>
      <w:proofErr w:type="spellEnd"/>
      <w:r>
        <w:t xml:space="preserve"> Gaussian Process.</w:t>
      </w:r>
    </w:p>
    <w:p w14:paraId="5570C446" w14:textId="6226A737" w:rsidR="00EA3E81" w:rsidRPr="00EA3E81" w:rsidRDefault="00000000">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r>
                        <m:rPr>
                          <m:sty m:val="p"/>
                        </m:rPr>
                        <w:rPr>
                          <w:rFonts w:ascii="Cambria Math" w:hAnsi="Cambria Math"/>
                        </w:rPr>
                        <m:t>,</m:t>
                      </m:r>
                      <m:r>
                        <w:rPr>
                          <w:rFonts w:ascii="Cambria Math" w:hAnsi="Cambria Math"/>
                        </w:rPr>
                        <m:t>j</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3EB9D67E" w14:textId="44555630" w:rsidR="00AC007E" w:rsidRPr="00EA3E81" w:rsidRDefault="00000000">
      <w:pPr>
        <w:pStyle w:val="FirstParagraph"/>
        <w:rPr>
          <w:rFonts w:eastAsiaTheme="minorEastAsia"/>
        </w:rPr>
      </w:pPr>
      <m:oMathPara>
        <m:oMathParaPr>
          <m:jc m:val="center"/>
        </m:oMathParaPr>
        <m:oMath>
          <m:eqArr>
            <m:eqArrPr>
              <m:maxDist m:val="1"/>
              <m:ctrlPr>
                <w:rPr>
                  <w:rFonts w:ascii="Cambria Math" w:hAnsi="Cambria Math"/>
                  <w:i/>
                </w:rPr>
              </m:ctrlPr>
            </m:eqArrPr>
            <m:e>
              <m:r>
                <m:rPr>
                  <m:sty m:val="p"/>
                </m:rPr>
                <w:rPr>
                  <w:rFonts w:ascii="Cambria Math" w:hAnsi="Cambria Math"/>
                </w:rPr>
                <m:t>logit</m:t>
              </m:r>
              <m:d>
                <m:dPr>
                  <m:ctrlPr>
                    <w:rPr>
                      <w:rFonts w:ascii="Cambria Math" w:hAnsi="Cambria Math"/>
                    </w:rPr>
                  </m:ctrlPr>
                </m:dPr>
                <m:e>
                  <m:sSub>
                    <m:sSubPr>
                      <m:ctrlPr>
                        <w:rPr>
                          <w:rFonts w:ascii="Cambria Math" w:hAnsi="Cambria Math"/>
                        </w:rPr>
                      </m:ctrlPr>
                    </m:sSubPr>
                    <m:e>
                      <m:r>
                        <w:rPr>
                          <w:rFonts w:ascii="Cambria Math" w:hAnsi="Cambria Math"/>
                        </w:rPr>
                        <m:t>ψ</m:t>
                      </m:r>
                    </m:e>
                    <m:sub>
                      <m:r>
                        <w:rPr>
                          <w:rFonts w:ascii="Cambria Math" w:hAnsi="Cambria Math"/>
                        </w:rPr>
                        <m:t>i</m:t>
                      </m:r>
                      <m:r>
                        <m:rPr>
                          <m:sty m:val="p"/>
                        </m:rPr>
                        <w:rPr>
                          <w:rFonts w:ascii="Cambria Math" w:hAnsi="Cambria Math"/>
                        </w:rPr>
                        <m:t>,</m:t>
                      </m:r>
                      <m:r>
                        <w:rPr>
                          <w:rFonts w:ascii="Cambria Math" w:hAnsi="Cambria Math"/>
                        </w:rPr>
                        <m:t>j</m:t>
                      </m:r>
                    </m:sub>
                  </m:sSub>
                </m:e>
              </m:d>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m:rPr>
                      <m:sty m:val="p"/>
                    </m:rPr>
                    <w:rPr>
                      <w:rFonts w:ascii="Cambria Math" w:hAnsi="Cambria Math"/>
                    </w:rPr>
                    <m:t>⊤</m:t>
                  </m:r>
                </m:sup>
              </m:sSubSup>
              <m:sSub>
                <m:sSubPr>
                  <m:ctrlPr>
                    <w:rPr>
                      <w:rFonts w:ascii="Cambria Math" w:hAnsi="Cambria Math"/>
                    </w:rPr>
                  </m:ctrlPr>
                </m:sSubPr>
                <m:e>
                  <m:r>
                    <m:rPr>
                      <m:sty m:val="b"/>
                    </m:rPr>
                    <w:rPr>
                      <w:rFonts w:ascii="Cambria Math" w:hAnsi="Cambria Math"/>
                    </w:rPr>
                    <m:t>β</m:t>
                  </m:r>
                </m:e>
                <m:sub>
                  <m:r>
                    <m:rPr>
                      <m:sty m:val="b"/>
                    </m:rPr>
                    <w:rPr>
                      <w:rFonts w:ascii="Cambria Math" w:hAnsi="Cambria Math"/>
                    </w:rPr>
                    <m:t>i</m:t>
                  </m:r>
                </m:sub>
              </m:sSub>
              <m:r>
                <m:rPr>
                  <m:sty m:val="p"/>
                </m:rPr>
                <w:rPr>
                  <w:rFonts w:ascii="Cambria Math" w:hAnsi="Cambria Math"/>
                </w:rPr>
                <m:t>+</m:t>
              </m:r>
              <m:sSubSup>
                <m:sSubSupPr>
                  <m:ctrlPr>
                    <w:rPr>
                      <w:rFonts w:ascii="Cambria Math" w:hAnsi="Cambria Math"/>
                    </w:rPr>
                  </m:ctrlPr>
                </m:sSubSupPr>
                <m:e>
                  <m:r>
                    <m:rPr>
                      <m:nor/>
                    </m:rPr>
                    <m:t>w</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2</m:t>
                  </m:r>
                </m:e>
              </m:d>
            </m:e>
          </m:eqArr>
        </m:oMath>
      </m:oMathPara>
    </w:p>
    <w:p w14:paraId="7A667856" w14:textId="77777777" w:rsidR="00AC007E" w:rsidRDefault="00942352">
      <w:pPr>
        <w:pStyle w:val="FirstParagraph"/>
      </w:pPr>
      <w:r>
        <w:t>The species-specific regression coefficients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are specified as random effects arising from a common community level distribution (Equation 3.). Where </w:t>
      </w:r>
      <m:oMath>
        <m:sSub>
          <m:sSubPr>
            <m:ctrlPr>
              <w:rPr>
                <w:rFonts w:ascii="Cambria Math" w:hAnsi="Cambria Math"/>
              </w:rPr>
            </m:ctrlPr>
          </m:sSubPr>
          <m:e>
            <m:r>
              <m:rPr>
                <m:sty m:val="b"/>
              </m:rPr>
              <w:rPr>
                <w:rFonts w:ascii="Cambria Math" w:hAnsi="Cambria Math"/>
              </w:rPr>
              <m:t>μ</m:t>
            </m:r>
          </m:e>
          <m:sub>
            <m:r>
              <w:rPr>
                <w:rFonts w:ascii="Cambria Math" w:hAnsi="Cambria Math"/>
              </w:rPr>
              <m:t>β</m:t>
            </m:r>
          </m:sub>
        </m:sSub>
      </m:oMath>
      <w:r>
        <w:t xml:space="preserve"> represents the community level mean effect for each occurrence covariate effect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xml:space="preserve"> is a diagonal matrix representing the variability of these among the species in the community.</w:t>
      </w:r>
    </w:p>
    <w:p w14:paraId="08601209" w14:textId="68A088E2" w:rsidR="00EA3E81" w:rsidRPr="00EA3E81" w:rsidRDefault="00000000">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m:rPr>
                      <m:sty m:val="b"/>
                    </m:rPr>
                    <w:rPr>
                      <w:rFonts w:ascii="Cambria Math" w:hAnsi="Cambria Math"/>
                    </w:rPr>
                    <m:t>β</m:t>
                  </m:r>
                </m:e>
                <m:sub>
                  <m:r>
                    <w:rPr>
                      <w:rFonts w:ascii="Cambria Math" w:hAnsi="Cambria Math"/>
                    </w:rPr>
                    <m:t>i</m:t>
                  </m:r>
                </m:sub>
              </m:sSub>
              <m:r>
                <m:rPr>
                  <m:sty m:val="p"/>
                </m:rPr>
                <w:rPr>
                  <w:rFonts w:ascii="Cambria Math" w:hAnsi="Cambria Math"/>
                </w:rPr>
                <m:t>∼</m:t>
              </m:r>
              <m:r>
                <m:rPr>
                  <m:nor/>
                </m:rPr>
                <m:t>Normal</m:t>
              </m:r>
              <m:d>
                <m:dPr>
                  <m:ctrlPr>
                    <w:rPr>
                      <w:rFonts w:ascii="Cambria Math" w:hAnsi="Cambria Math"/>
                    </w:rPr>
                  </m:ctrlPr>
                </m:dPr>
                <m:e>
                  <m:sSub>
                    <m:sSubPr>
                      <m:ctrlPr>
                        <w:rPr>
                          <w:rFonts w:ascii="Cambria Math" w:hAnsi="Cambria Math"/>
                        </w:rPr>
                      </m:ctrlPr>
                    </m:sSubPr>
                    <m:e>
                      <m:r>
                        <m:rPr>
                          <m:sty m:val="b"/>
                        </m:rPr>
                        <w:rPr>
                          <w:rFonts w:ascii="Cambria Math" w:hAnsi="Cambria Math"/>
                        </w:rPr>
                        <m:t>μ</m:t>
                      </m:r>
                    </m:e>
                    <m:sub>
                      <m:r>
                        <w:rPr>
                          <w:rFonts w:ascii="Cambria Math" w:hAnsi="Cambria Math"/>
                        </w:rPr>
                        <m:t>β</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β</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m:t>
                  </m:r>
                </m:e>
              </m:d>
              <m:ctrlPr>
                <w:rPr>
                  <w:rFonts w:ascii="Cambria Math" w:hAnsi="Cambria Math"/>
                  <w:i/>
                </w:rPr>
              </m:ctrlPr>
            </m:e>
          </m:eqArr>
        </m:oMath>
      </m:oMathPara>
    </w:p>
    <w:p w14:paraId="1288EA15" w14:textId="77777777" w:rsidR="00AC007E" w:rsidRDefault="00942352">
      <w:pPr>
        <w:pStyle w:val="FirstParagraph"/>
      </w:pPr>
      <w:r>
        <w:t xml:space="preserve">The detection component estimates the unobserved </w:t>
      </w:r>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oMath>
      <w:r>
        <w:t xml:space="preserve">. Here, </w:t>
      </w:r>
      <m:oMath>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is the observed detection or non-detection of a species </w:t>
      </w:r>
      <m:oMath>
        <m:r>
          <w:rPr>
            <w:rFonts w:ascii="Cambria Math" w:hAnsi="Cambria Math"/>
          </w:rPr>
          <m:t>i</m:t>
        </m:r>
      </m:oMath>
      <w:r>
        <w:t xml:space="preserve">, at site </w:t>
      </w:r>
      <m:oMath>
        <m:r>
          <w:rPr>
            <w:rFonts w:ascii="Cambria Math" w:hAnsi="Cambria Math"/>
          </w:rPr>
          <m:t>j</m:t>
        </m:r>
      </m:oMath>
      <w:r>
        <w:t xml:space="preserve">, during replicate </w:t>
      </w:r>
      <m:oMath>
        <m:r>
          <w:rPr>
            <w:rFonts w:ascii="Cambria Math" w:hAnsi="Cambria Math"/>
          </w:rPr>
          <m:t>k</m:t>
        </m:r>
      </m:oMath>
      <w:r>
        <w:t xml:space="preserve"> (Equation 4.). This is approached as arising from a Bernoulli process conditional on the true latent occurrence process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t xml:space="preserve">. The probability of a species being detected at a grid cell, during a replicate (given it is present at grid cell </w:t>
      </w:r>
      <m:oMath>
        <m:r>
          <w:rPr>
            <w:rFonts w:ascii="Cambria Math" w:hAnsi="Cambria Math"/>
          </w:rPr>
          <m:t>j</m:t>
        </m:r>
      </m:oMath>
      <w:r>
        <w:t xml:space="preserve">), is a function of grid cell and replicate specific covariates </w:t>
      </w:r>
      <m:oMath>
        <m:r>
          <m:rPr>
            <m:sty m:val="b"/>
          </m:rPr>
          <w:rPr>
            <w:rFonts w:ascii="Cambria Math" w:hAnsi="Cambria Math"/>
          </w:rPr>
          <m:t>v</m:t>
        </m:r>
      </m:oMath>
      <w:r>
        <w:t xml:space="preserve"> and a set of species-specific regression coefficients </w:t>
      </w:r>
      <m:oMath>
        <m:sSub>
          <m:sSubPr>
            <m:ctrlPr>
              <w:rPr>
                <w:rFonts w:ascii="Cambria Math" w:hAnsi="Cambria Math"/>
              </w:rPr>
            </m:ctrlPr>
          </m:sSubPr>
          <m:e>
            <m:r>
              <m:rPr>
                <m:sty m:val="b"/>
              </m:rPr>
              <w:rPr>
                <w:rFonts w:ascii="Cambria Math" w:hAnsi="Cambria Math"/>
              </w:rPr>
              <m:t>α</m:t>
            </m:r>
          </m:e>
          <m:sub>
            <m:r>
              <w:rPr>
                <w:rFonts w:ascii="Cambria Math" w:hAnsi="Cambria Math"/>
              </w:rPr>
              <m:t>i</m:t>
            </m:r>
          </m:sub>
        </m:sSub>
      </m:oMath>
      <w:r>
        <w:t xml:space="preserve"> (Equation 5.).</w:t>
      </w:r>
    </w:p>
    <w:p w14:paraId="19998B10" w14:textId="32789A9D" w:rsidR="00EA3E81" w:rsidRPr="00EA3E81" w:rsidRDefault="00000000">
      <w:pPr>
        <w:pStyle w:val="BodyText"/>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4</m:t>
                  </m:r>
                </m:e>
              </m:d>
              <m:ctrlPr>
                <w:rPr>
                  <w:rFonts w:ascii="Cambria Math" w:hAnsi="Cambria Math"/>
                  <w:i/>
                </w:rPr>
              </m:ctrlPr>
            </m:e>
          </m:eqArr>
        </m:oMath>
      </m:oMathPara>
    </w:p>
    <w:p w14:paraId="17F87033" w14:textId="30F50D2D" w:rsidR="00EA3E81" w:rsidRPr="00EA3E81" w:rsidRDefault="00000000" w:rsidP="00EA3E81">
      <w:pPr>
        <w:pStyle w:val="FirstParagraph"/>
        <w:rPr>
          <w:rFonts w:eastAsiaTheme="minorEastAsia"/>
        </w:rPr>
      </w:pPr>
      <m:oMathPara>
        <m:oMath>
          <m:eqArr>
            <m:eqArrPr>
              <m:maxDist m:val="1"/>
              <m:ctrlPr>
                <w:rPr>
                  <w:rFonts w:ascii="Cambria Math" w:hAnsi="Cambria Math"/>
                  <w:i/>
                </w:rPr>
              </m:ctrlPr>
            </m:eqArrPr>
            <m:e>
              <m:r>
                <m:rPr>
                  <m:sty m:val="p"/>
                </m:rPr>
                <w:rPr>
                  <w:rFonts w:ascii="Cambria Math" w:hAnsi="Cambria Math"/>
                </w: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e>
              </m:d>
              <m:r>
                <m:rPr>
                  <m:sty m:val="p"/>
                </m:rPr>
                <w:rPr>
                  <w:rFonts w:ascii="Cambria Math" w:hAnsi="Cambria Math"/>
                </w:rPr>
                <m:t>=</m:t>
              </m:r>
              <m:sSubSup>
                <m:sSubSupPr>
                  <m:ctrlPr>
                    <w:rPr>
                      <w:rFonts w:ascii="Cambria Math" w:hAnsi="Cambria Math"/>
                    </w:rPr>
                  </m:ctrlPr>
                </m:sSubSupPr>
                <m:e>
                  <m:r>
                    <m:rPr>
                      <m:sty m:val="b"/>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up>
                  <m:r>
                    <m:rPr>
                      <m:sty m:val="p"/>
                    </m:rPr>
                    <w:rPr>
                      <w:rFonts w:ascii="Cambria Math" w:hAnsi="Cambria Math"/>
                    </w:rPr>
                    <m:t>⊤</m:t>
                  </m:r>
                </m:sup>
              </m:sSubSup>
              <m:sSub>
                <m:sSubPr>
                  <m:ctrlPr>
                    <w:rPr>
                      <w:rFonts w:ascii="Cambria Math" w:hAnsi="Cambria Math"/>
                    </w:rPr>
                  </m:ctrlPr>
                </m:sSubPr>
                <m:e>
                  <m:r>
                    <m:rPr>
                      <m:sty m:val="b"/>
                    </m:rPr>
                    <w:rPr>
                      <w:rFonts w:ascii="Cambria Math" w:hAnsi="Cambria Math"/>
                    </w:rPr>
                    <m:t>α</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5</m:t>
                  </m:r>
                </m:e>
              </m:d>
            </m:e>
          </m:eqArr>
        </m:oMath>
      </m:oMathPara>
    </w:p>
    <w:p w14:paraId="29C1B626" w14:textId="10924AFA" w:rsidR="00AC007E" w:rsidRDefault="00EA3E81">
      <w:pPr>
        <w:pStyle w:val="FirstParagraph"/>
      </w:pPr>
      <w:r>
        <w:t xml:space="preserve">Similarly, to Equation 3., these coefficients are specified as random effects arising from a common community level distribution, where </w:t>
      </w:r>
      <m:oMath>
        <m:sSub>
          <m:sSubPr>
            <m:ctrlPr>
              <w:rPr>
                <w:rFonts w:ascii="Cambria Math" w:hAnsi="Cambria Math"/>
              </w:rPr>
            </m:ctrlPr>
          </m:sSubPr>
          <m:e>
            <m:r>
              <m:rPr>
                <m:sty m:val="b"/>
              </m:rPr>
              <w:rPr>
                <w:rFonts w:ascii="Cambria Math" w:hAnsi="Cambria Math"/>
              </w:rPr>
              <m:t>μ</m:t>
            </m:r>
          </m:e>
          <m:sub>
            <m:r>
              <w:rPr>
                <w:rFonts w:ascii="Cambria Math" w:hAnsi="Cambria Math"/>
              </w:rPr>
              <m:t>α</m:t>
            </m:r>
          </m:sub>
        </m:sSub>
      </m:oMath>
      <w:r>
        <w:t xml:space="preserve"> represents the community level mean effect for each detection covariate effect and </w:t>
      </w:r>
      <m:oMath>
        <m:sSub>
          <m:sSubPr>
            <m:ctrlPr>
              <w:rPr>
                <w:rFonts w:ascii="Cambria Math" w:hAnsi="Cambria Math"/>
              </w:rPr>
            </m:ctrlPr>
          </m:sSubPr>
          <m:e>
            <m:r>
              <m:rPr>
                <m:sty m:val="b"/>
              </m:rPr>
              <w:rPr>
                <w:rFonts w:ascii="Cambria Math" w:hAnsi="Cambria Math"/>
              </w:rPr>
              <m:t>T</m:t>
            </m:r>
          </m:e>
          <m:sub>
            <m:r>
              <w:rPr>
                <w:rFonts w:ascii="Cambria Math" w:hAnsi="Cambria Math"/>
              </w:rPr>
              <m:t>α</m:t>
            </m:r>
          </m:sub>
        </m:sSub>
      </m:oMath>
      <w:r>
        <w:t xml:space="preserve"> is a diagonal matrix representing the variability of these among species in the community (Equation 6.).</w:t>
      </w:r>
    </w:p>
    <w:p w14:paraId="3AC5D669" w14:textId="52BF4B37" w:rsidR="00EA3E81" w:rsidRPr="00EA3E81" w:rsidRDefault="00000000">
      <w:pPr>
        <w:pStyle w:val="BodyText"/>
        <w:rPr>
          <w:rFonts w:eastAsiaTheme="minorEastAsia"/>
        </w:rPr>
      </w:pPr>
      <m:oMathPara>
        <m:oMath>
          <m:eqArr>
            <m:eqArrPr>
              <m:maxDist m:val="1"/>
              <m:ctrlPr>
                <w:rPr>
                  <w:rFonts w:ascii="Cambria Math" w:hAnsi="Cambria Math"/>
                  <w:i/>
                </w:rPr>
              </m:ctrlPr>
            </m:eqArrPr>
            <m:e>
              <m:sSub>
                <m:sSubPr>
                  <m:ctrlPr>
                    <w:rPr>
                      <w:rFonts w:ascii="Cambria Math" w:hAnsi="Cambria Math"/>
                    </w:rPr>
                  </m:ctrlPr>
                </m:sSubPr>
                <m:e>
                  <m:r>
                    <m:rPr>
                      <m:sty m:val="b"/>
                    </m:rPr>
                    <w:rPr>
                      <w:rFonts w:ascii="Cambria Math" w:hAnsi="Cambria Math"/>
                    </w:rPr>
                    <m:t>α</m:t>
                  </m:r>
                </m:e>
                <m:sub>
                  <m:r>
                    <w:rPr>
                      <w:rFonts w:ascii="Cambria Math" w:hAnsi="Cambria Math"/>
                    </w:rPr>
                    <m:t>i</m:t>
                  </m:r>
                </m:sub>
              </m:sSub>
              <m:r>
                <m:rPr>
                  <m:sty m:val="p"/>
                </m:rPr>
                <w:rPr>
                  <w:rFonts w:ascii="Cambria Math" w:hAnsi="Cambria Math"/>
                </w:rPr>
                <m:t>∼</m:t>
              </m:r>
              <m:r>
                <m:rPr>
                  <m:nor/>
                </m:rPr>
                <m:t>Normal</m:t>
              </m:r>
              <m:d>
                <m:dPr>
                  <m:ctrlPr>
                    <w:rPr>
                      <w:rFonts w:ascii="Cambria Math" w:hAnsi="Cambria Math"/>
                    </w:rPr>
                  </m:ctrlPr>
                </m:dPr>
                <m:e>
                  <m:sSub>
                    <m:sSubPr>
                      <m:ctrlPr>
                        <w:rPr>
                          <w:rFonts w:ascii="Cambria Math" w:hAnsi="Cambria Math"/>
                        </w:rPr>
                      </m:ctrlPr>
                    </m:sSubPr>
                    <m:e>
                      <m:r>
                        <m:rPr>
                          <m:sty m:val="b"/>
                        </m:rP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α</m:t>
                      </m:r>
                    </m:sub>
                  </m:sSub>
                </m:e>
              </m:d>
              <m:r>
                <w:rPr>
                  <w:rFonts w:ascii="Cambria Math" w:hAnsi="Cambria Math"/>
                </w:rPr>
                <m:t xml:space="preserve"> #</m:t>
              </m:r>
              <m:d>
                <m:dPr>
                  <m:ctrlPr>
                    <w:rPr>
                      <w:rFonts w:ascii="Cambria Math" w:hAnsi="Cambria Math"/>
                      <w:i/>
                    </w:rPr>
                  </m:ctrlPr>
                </m:dPr>
                <m:e>
                  <m:r>
                    <w:rPr>
                      <w:rFonts w:ascii="Cambria Math" w:hAnsi="Cambria Math"/>
                    </w:rPr>
                    <m:t>6</m:t>
                  </m:r>
                </m:e>
              </m:d>
            </m:e>
          </m:eqArr>
        </m:oMath>
      </m:oMathPara>
    </w:p>
    <w:p w14:paraId="43BB6D00" w14:textId="77777777" w:rsidR="00AC007E" w:rsidRDefault="00942352">
      <w:pPr>
        <w:pStyle w:val="FirstParagraph"/>
      </w:pPr>
      <w:r>
        <w:t>Minimally informative priors were specified for community and species level coefficients (</w:t>
      </w:r>
      <m:oMath>
        <m:r>
          <w:rPr>
            <w:rFonts w:ascii="Cambria Math" w:hAnsi="Cambria Math"/>
          </w:rPr>
          <m:t>α</m:t>
        </m:r>
      </m:oMath>
      <w:r>
        <w:t xml:space="preserve"> and </w:t>
      </w:r>
      <m:oMath>
        <m:r>
          <w:rPr>
            <w:rFonts w:ascii="Cambria Math" w:hAnsi="Cambria Math"/>
          </w:rPr>
          <m:t>β</m:t>
        </m:r>
      </m:oMath>
      <w:r>
        <w:t>, a normal prior of mean = 0, variance = 2.72) and for community level occurrence and detection variance parameters (</w:t>
      </w:r>
      <m:oMath>
        <m:sSub>
          <m:sSubPr>
            <m:ctrlPr>
              <w:rPr>
                <w:rFonts w:ascii="Cambria Math" w:hAnsi="Cambria Math"/>
              </w:rPr>
            </m:ctrlPr>
          </m:sSubPr>
          <m:e>
            <m:r>
              <m:rPr>
                <m:sty m:val="b"/>
              </m:rPr>
              <w:rPr>
                <w:rFonts w:ascii="Cambria Math" w:hAnsi="Cambria Math"/>
              </w:rPr>
              <m:t>T</m:t>
            </m:r>
          </m:e>
          <m:sub>
            <m:r>
              <w:rPr>
                <w:rFonts w:ascii="Cambria Math" w:hAnsi="Cambria Math"/>
              </w:rPr>
              <m:t>α</m:t>
            </m:r>
          </m:sub>
        </m:sSub>
      </m:oMath>
      <w:r>
        <w:t xml:space="preserve">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0.1 for the scale and shape parameters of the inverse Gamma prior).</w:t>
      </w:r>
    </w:p>
    <w:p w14:paraId="085171E8" w14:textId="77777777" w:rsidR="00AC007E" w:rsidRDefault="00942352">
      <w:pPr>
        <w:pStyle w:val="BodyText"/>
      </w:pPr>
      <w:r>
        <w:t xml:space="preserve">We included covariates in the model based on a pre-specified conceptual model and after assessing for co-linearity (defined as strong correlation &gt;0.8) among variables. Continuous variables were </w:t>
      </w:r>
      <w:proofErr w:type="spellStart"/>
      <w:r>
        <w:t>standardised</w:t>
      </w:r>
      <w:proofErr w:type="spellEnd"/>
      <w:r>
        <w:t xml:space="preserve"> by scaling values between 0-1. The fully specified model is defined in Equation 7 and 8 and using a single latent spatial factor.</w:t>
      </w:r>
    </w:p>
    <w:p w14:paraId="641A205B" w14:textId="18781501" w:rsidR="00EA3E81" w:rsidRPr="00EA3E81" w:rsidRDefault="00000000">
      <w:pPr>
        <w:pStyle w:val="BodyText"/>
        <w:rPr>
          <w:rFonts w:eastAsiaTheme="minorEastAsia"/>
        </w:rPr>
      </w:pPr>
      <m:oMathPara>
        <m:oMath>
          <m:eqArr>
            <m:eqArrPr>
              <m:maxDist m:val="1"/>
              <m:ctrlPr>
                <w:rPr>
                  <w:rFonts w:ascii="Cambria Math" w:hAnsi="Cambria Math"/>
                  <w:i/>
                </w:rPr>
              </m:ctrlPr>
            </m:eqArrPr>
            <m:e>
              <m:r>
                <m:rPr>
                  <m:nor/>
                </m:rPr>
                <m:t>Probability of occurrence</m:t>
              </m:r>
              <m:r>
                <m:rPr>
                  <m:sty m:val="p"/>
                </m:rPr>
                <w:rPr>
                  <w:rFonts w:ascii="Cambria Math" w:hAnsi="Cambria Math"/>
                </w:rPr>
                <m:t>∼</m:t>
              </m:r>
              <m:ctrlPr>
                <w:rPr>
                  <w:rFonts w:ascii="Cambria Math" w:eastAsia="Cambria Math" w:hAnsi="Cambria Math" w:cs="Cambria Math"/>
                  <w:i/>
                </w:rPr>
              </m:ctrlPr>
            </m:e>
            <m:e>
              <m:r>
                <m:rPr>
                  <m:nor/>
                </m:rPr>
                <m:t>Land use type</m:t>
              </m:r>
              <m:r>
                <m:rPr>
                  <m:sty m:val="p"/>
                </m:rPr>
                <w:rPr>
                  <w:rFonts w:ascii="Cambria Math" w:hAnsi="Cambria Math"/>
                </w:rPr>
                <m:t>+</m:t>
              </m:r>
              <m:r>
                <m:rPr>
                  <m:nor/>
                </m:rPr>
                <m:t>Village</m:t>
              </m:r>
              <m:r>
                <m:rPr>
                  <m:sty m:val="p"/>
                </m:rPr>
                <w:rPr>
                  <w:rFonts w:ascii="Cambria Math" w:hAnsi="Cambria Math"/>
                </w:rPr>
                <m:t>+</m:t>
              </m:r>
              <m:r>
                <m:rPr>
                  <m:nor/>
                </m:rPr>
                <m:t>scale</m:t>
              </m:r>
              <m:d>
                <m:dPr>
                  <m:ctrlPr>
                    <w:rPr>
                      <w:rFonts w:ascii="Cambria Math" w:hAnsi="Cambria Math"/>
                    </w:rPr>
                  </m:ctrlPr>
                </m:dPr>
                <m:e>
                  <m:r>
                    <m:rPr>
                      <m:nor/>
                    </m:rPr>
                    <m:t>Distance to permanent structure</m:t>
                  </m:r>
                </m:e>
              </m:d>
              <m:r>
                <m:rPr>
                  <m:sty m:val="p"/>
                </m:rPr>
                <w:rPr>
                  <w:rFonts w:ascii="Cambria Math" w:hAnsi="Cambria Math"/>
                </w:rPr>
                <m:t>+</m:t>
              </m:r>
              <m:r>
                <m:rPr>
                  <m:nor/>
                </m:rPr>
                <m:t>scale</m:t>
              </m:r>
              <m:d>
                <m:dPr>
                  <m:ctrlPr>
                    <w:rPr>
                      <w:rFonts w:ascii="Cambria Math" w:hAnsi="Cambria Math"/>
                    </w:rPr>
                  </m:ctrlPr>
                </m:dPr>
                <m:e>
                  <m:r>
                    <m:rPr>
                      <m:nor/>
                    </m:rPr>
                    <m:t>Elevation</m:t>
                  </m:r>
                </m:e>
              </m:d>
              <m:r>
                <w:rPr>
                  <w:rFonts w:ascii="Cambria Math" w:hAnsi="Cambria Math"/>
                </w:rPr>
                <m:t xml:space="preserve"> #</m:t>
              </m:r>
              <m:d>
                <m:dPr>
                  <m:ctrlPr>
                    <w:rPr>
                      <w:rFonts w:ascii="Cambria Math" w:hAnsi="Cambria Math"/>
                      <w:i/>
                    </w:rPr>
                  </m:ctrlPr>
                </m:dPr>
                <m:e>
                  <m:r>
                    <w:rPr>
                      <w:rFonts w:ascii="Cambria Math" w:hAnsi="Cambria Math"/>
                    </w:rPr>
                    <m:t>7</m:t>
                  </m:r>
                </m:e>
              </m:d>
            </m:e>
          </m:eqArr>
        </m:oMath>
      </m:oMathPara>
    </w:p>
    <w:p w14:paraId="7E8AB6FB" w14:textId="39ED9B45" w:rsidR="00AC007E" w:rsidRPr="00EA3E81" w:rsidRDefault="00000000">
      <w:pPr>
        <w:pStyle w:val="FirstParagraph"/>
        <w:rPr>
          <w:rFonts w:eastAsiaTheme="minorEastAsia"/>
        </w:rPr>
      </w:pPr>
      <m:oMathPara>
        <m:oMathParaPr>
          <m:jc m:val="center"/>
        </m:oMathParaPr>
        <m:oMath>
          <m:eqArr>
            <m:eqArrPr>
              <m:maxDist m:val="1"/>
              <m:ctrlPr>
                <w:rPr>
                  <w:rFonts w:ascii="Cambria Math" w:hAnsi="Cambria Math"/>
                  <w:i/>
                </w:rPr>
              </m:ctrlPr>
            </m:eqArrPr>
            <m:e>
              <m:r>
                <m:rPr>
                  <m:nor/>
                </m:rPr>
                <m:t>Probability of detection</m:t>
              </m:r>
              <m:r>
                <m:rPr>
                  <m:sty m:val="p"/>
                </m:rPr>
                <w:rPr>
                  <w:rFonts w:ascii="Cambria Math" w:hAnsi="Cambria Math"/>
                </w:rPr>
                <m:t>∼</m:t>
              </m:r>
              <m:ctrlPr>
                <w:rPr>
                  <w:rFonts w:ascii="Cambria Math" w:eastAsia="Cambria Math" w:hAnsi="Cambria Math" w:cs="Cambria Math"/>
                  <w:i/>
                </w:rPr>
              </m:ctrlPr>
            </m:e>
            <m:e>
              <m:r>
                <m:rPr>
                  <m:nor/>
                </m:rPr>
                <m:t>scale</m:t>
              </m:r>
              <m:d>
                <m:dPr>
                  <m:ctrlPr>
                    <w:rPr>
                      <w:rFonts w:ascii="Cambria Math" w:hAnsi="Cambria Math"/>
                    </w:rPr>
                  </m:ctrlPr>
                </m:dPr>
                <m:e>
                  <m:r>
                    <m:rPr>
                      <m:nor/>
                    </m:rPr>
                    <m:t>Monthly precipitation</m:t>
                  </m:r>
                </m:e>
              </m:d>
              <m:r>
                <m:rPr>
                  <m:sty m:val="p"/>
                </m:rPr>
                <w:rPr>
                  <w:rFonts w:ascii="Cambria Math" w:hAnsi="Cambria Math"/>
                </w:rPr>
                <m:t>+</m:t>
              </m:r>
              <m:r>
                <m:rPr>
                  <m:nor/>
                </m:rPr>
                <m:t>Moon fraction</m:t>
              </m:r>
              <m:r>
                <m:rPr>
                  <m:sty m:val="p"/>
                </m:rPr>
                <w:rPr>
                  <w:rFonts w:ascii="Cambria Math" w:hAnsi="Cambria Math"/>
                </w:rPr>
                <m:t>+</m:t>
              </m:r>
              <m:r>
                <m:rPr>
                  <m:nor/>
                </m:rPr>
                <m:t>scale</m:t>
              </m:r>
              <m:d>
                <m:dPr>
                  <m:ctrlPr>
                    <w:rPr>
                      <w:rFonts w:ascii="Cambria Math" w:hAnsi="Cambria Math"/>
                    </w:rPr>
                  </m:ctrlPr>
                </m:dPr>
                <m:e>
                  <m:r>
                    <m:rPr>
                      <m:nor/>
                    </m:rPr>
                    <m:t>Number of trap nights</m:t>
                  </m:r>
                </m:e>
              </m:d>
              <m:r>
                <w:rPr>
                  <w:rFonts w:ascii="Cambria Math" w:hAnsi="Cambria Math"/>
                </w:rPr>
                <m:t xml:space="preserve"> #</m:t>
              </m:r>
              <m:d>
                <m:dPr>
                  <m:ctrlPr>
                    <w:rPr>
                      <w:rFonts w:ascii="Cambria Math" w:hAnsi="Cambria Math"/>
                      <w:i/>
                    </w:rPr>
                  </m:ctrlPr>
                </m:dPr>
                <m:e>
                  <m:r>
                    <w:rPr>
                      <w:rFonts w:ascii="Cambria Math" w:hAnsi="Cambria Math"/>
                    </w:rPr>
                    <m:t>8</m:t>
                  </m:r>
                </m:e>
              </m:d>
            </m:e>
          </m:eqArr>
        </m:oMath>
      </m:oMathPara>
    </w:p>
    <w:p w14:paraId="1E35673F" w14:textId="77777777" w:rsidR="00EA3E81" w:rsidRPr="00EA3E81" w:rsidRDefault="00EA3E81" w:rsidP="00EA3E81">
      <w:pPr>
        <w:pStyle w:val="BodyText"/>
        <w:rPr>
          <w:rFonts w:eastAsiaTheme="minorEastAsia"/>
        </w:rPr>
      </w:pPr>
    </w:p>
    <w:p w14:paraId="2A9ABC36" w14:textId="7C9832E0" w:rsidR="00AC007E" w:rsidRDefault="00942352">
      <w:pPr>
        <w:pStyle w:val="FirstParagraph"/>
        <w:rPr>
          <w:ins w:id="131" w:author="David Simons" w:date="2023-05-30T11:41:00Z"/>
        </w:rPr>
      </w:pPr>
      <w:r>
        <w:t xml:space="preserve">Model checks, including mixing patterns of the MCMC sampler and posterior predictive checks were performed as an assessment of goodness of fit. Bayesian p-values were produced at the community level and species level with values greater than 0.1 and less than 0.9 suggestive of adequate model fit. The Widely Applicable Information Criterion </w:t>
      </w:r>
      <w:ins w:id="132" w:author="Jones, Kate" w:date="2023-05-29T21:56:00Z">
        <w:r w:rsidR="00817F32">
          <w:t xml:space="preserve">(WAIC) </w:t>
        </w:r>
      </w:ins>
      <w:r>
        <w:t xml:space="preserve">was used to guide final model selection (Watanabe 2010). Using this model, we estimate occupancy probability for each species in different land use types. Only estimates for species with detections from at </w:t>
      </w:r>
      <w:r w:rsidRPr="00817F32">
        <w:t xml:space="preserve">least </w:t>
      </w:r>
      <w:r w:rsidRPr="00817F32">
        <w:rPr>
          <w:rPrChange w:id="133" w:author="Jones, Kate" w:date="2023-05-29T21:57:00Z">
            <w:rPr>
              <w:b/>
              <w:bCs/>
            </w:rPr>
          </w:rPrChange>
        </w:rPr>
        <w:t>10</w:t>
      </w:r>
      <w:r w:rsidRPr="00817F32">
        <w:t xml:space="preserve"> grid cells</w:t>
      </w:r>
      <w:r>
        <w:t xml:space="preserve"> are included to avoid inference from limited data.</w:t>
      </w:r>
    </w:p>
    <w:p w14:paraId="152BDB64" w14:textId="0D17DF6C" w:rsidR="00BA2F0A" w:rsidRPr="00BA2F0A" w:rsidRDefault="00BA2F0A" w:rsidP="00BA2F0A">
      <w:pPr>
        <w:pStyle w:val="BodyText"/>
        <w:pPrChange w:id="134" w:author="David Simons" w:date="2023-05-30T11:41:00Z">
          <w:pPr>
            <w:pStyle w:val="FirstParagraph"/>
          </w:pPr>
        </w:pPrChange>
      </w:pPr>
      <w:moveToRangeStart w:id="135" w:author="David Simons" w:date="2023-05-30T11:41:00Z" w:name="move136339294"/>
      <w:commentRangeStart w:id="136"/>
      <w:moveTo w:id="137" w:author="David Simons" w:date="2023-05-30T11:41:00Z">
        <w:r>
          <w:t xml:space="preserve">We drew posterior samples from the most parsimonious Bayesian occupancy model incorporating spatial autocorrelation to estimate the probability of occurrence of a species within a trapping grid cell (see Supplementary Material 8. for model selection). </w:t>
        </w:r>
        <w:del w:id="138" w:author="David Simons" w:date="2023-05-30T11:41:00Z">
          <w:r w:rsidDel="00BA2F0A">
            <w:delText xml:space="preserve">Occurrence terms included landuse type, village study site and scaled terms for distance to the nearest permanent structure and elevation. Detection terms included scaled precipitation and trapping effort (TN) and the fraction of a full moon. </w:delText>
          </w:r>
          <w:commentRangeEnd w:id="136"/>
          <w:r w:rsidDel="00BA2F0A">
            <w:rPr>
              <w:rStyle w:val="CommentReference"/>
            </w:rPr>
            <w:commentReference w:id="136"/>
          </w:r>
        </w:del>
      </w:moveTo>
      <w:moveToRangeEnd w:id="135"/>
    </w:p>
    <w:p w14:paraId="0D33355E" w14:textId="77777777" w:rsidR="00AC007E" w:rsidRDefault="00942352">
      <w:pPr>
        <w:pStyle w:val="Heading2"/>
      </w:pPr>
      <w:bookmarkStart w:id="139" w:name="X4fc5c969dd6ca71559dfaa3a09f5855e86235fa"/>
      <w:bookmarkEnd w:id="129"/>
      <w:r>
        <w:t xml:space="preserve">Co-occurrence of </w:t>
      </w:r>
      <w:r>
        <w:rPr>
          <w:i/>
          <w:iCs/>
        </w:rPr>
        <w:t>Mastomys natalensis</w:t>
      </w:r>
      <w:r>
        <w:t xml:space="preserve"> with sympatric species</w:t>
      </w:r>
    </w:p>
    <w:p w14:paraId="00931126" w14:textId="4C096765" w:rsidR="00AC007E" w:rsidRDefault="00942352">
      <w:pPr>
        <w:pStyle w:val="FirstParagraph"/>
      </w:pPr>
      <w:r>
        <w:t>To investigate the presence of competitive exclusion of the primary reservoir of Lassa fever by other rodent species within these communities we examined the correlation of the probability of occupancy of species pairs. The predicted probability of occupancy at each of the grid cells from our spatial multi-species occupancy model was obtained. We stratified these by land</w:t>
      </w:r>
      <w:ins w:id="140" w:author="Jones, Kate" w:date="2023-05-29T21:57:00Z">
        <w:r w:rsidR="00817F32">
          <w:t xml:space="preserve"> </w:t>
        </w:r>
      </w:ins>
      <w:r>
        <w:t>use type and calculated the Spearman rank correlation coefficient (</w:t>
      </w:r>
      <m:oMath>
        <m:r>
          <w:rPr>
            <w:rFonts w:ascii="Cambria Math" w:hAnsi="Cambria Math"/>
          </w:rPr>
          <m:t>ρ</m:t>
        </m:r>
      </m:oMath>
      <w:r>
        <w:t>), conducting a two-sided test for statistical significance with a null hypothesis of no correlation between the probability of occupancy for these species. We constrain this analysis to species pairs that were detected in the land</w:t>
      </w:r>
      <w:ins w:id="141" w:author="Jones, Kate" w:date="2023-05-29T21:57:00Z">
        <w:r w:rsidR="00817F32">
          <w:t xml:space="preserve"> </w:t>
        </w:r>
      </w:ins>
      <w:r>
        <w:t xml:space="preserve">use setting in the observed data informing our model to limit inference from sparse data. Further, due to multiple statistical tests we use a conservative value of statistical significance where </w:t>
      </w:r>
      <w:r>
        <w:rPr>
          <w:i/>
          <w:iCs/>
        </w:rPr>
        <w:t>p</w:t>
      </w:r>
      <w:r>
        <w:t xml:space="preserve"> &lt;= 0.005 represents a statistically significant association to </w:t>
      </w:r>
      <w:proofErr w:type="spellStart"/>
      <w:r>
        <w:t>minimise</w:t>
      </w:r>
      <w:proofErr w:type="spellEnd"/>
      <w:r>
        <w:t xml:space="preserve"> the reporting of false positive associations (Benjamin et al. 2018). A statistically significant positive correlation was interpreted as species one being more likely to occur in a grid cell of the specific land</w:t>
      </w:r>
      <w:ins w:id="142" w:author="Jones, Kate" w:date="2023-05-29T21:57:00Z">
        <w:r w:rsidR="00817F32">
          <w:t xml:space="preserve"> </w:t>
        </w:r>
      </w:ins>
      <w:r>
        <w:t>use type if species two were present. A statistically significant negative correlation was interpreted as species one being less likely to occur in a grid cell of the specific land</w:t>
      </w:r>
      <w:ins w:id="143" w:author="Jones, Kate" w:date="2023-05-29T21:57:00Z">
        <w:r w:rsidR="00817F32">
          <w:t xml:space="preserve"> </w:t>
        </w:r>
      </w:ins>
      <w:r>
        <w:t xml:space="preserve">use type if species two were present. The causal mechanism and direction behind any observed correlations </w:t>
      </w:r>
      <w:del w:id="144" w:author="Jones, Kate" w:date="2023-05-29T21:58:00Z">
        <w:r w:rsidDel="00817F32">
          <w:delText>can not</w:delText>
        </w:r>
      </w:del>
      <w:ins w:id="145" w:author="Jones, Kate" w:date="2023-05-29T21:58:00Z">
        <w:r w:rsidR="00817F32">
          <w:t>cannot</w:t>
        </w:r>
      </w:ins>
      <w:r>
        <w:t xml:space="preserve"> be inferred from our current analysis.</w:t>
      </w:r>
    </w:p>
    <w:p w14:paraId="2505828C" w14:textId="77777777" w:rsidR="00AC007E" w:rsidRDefault="00942352">
      <w:pPr>
        <w:pStyle w:val="Heading1"/>
      </w:pPr>
      <w:bookmarkStart w:id="146" w:name="results"/>
      <w:bookmarkEnd w:id="86"/>
      <w:bookmarkEnd w:id="139"/>
      <w:r>
        <w:lastRenderedPageBreak/>
        <w:t>Results</w:t>
      </w:r>
    </w:p>
    <w:p w14:paraId="5F6E00FC" w14:textId="77777777" w:rsidR="00AC007E" w:rsidRDefault="00942352">
      <w:pPr>
        <w:pStyle w:val="Heading2"/>
      </w:pPr>
      <w:bookmarkStart w:id="147" w:name="Xbc60cfcc932dd964f610aa963b006c50948dd1a"/>
      <w:r>
        <w:t>Rodent detection and species community structure</w:t>
      </w:r>
    </w:p>
    <w:p w14:paraId="1A28BDDF" w14:textId="7C1C4360" w:rsidR="00AC007E" w:rsidRDefault="00942352">
      <w:pPr>
        <w:pStyle w:val="FirstParagraph"/>
      </w:pPr>
      <w:r>
        <w:t xml:space="preserve">During the </w:t>
      </w:r>
      <w:r w:rsidRPr="00817F32">
        <w:t xml:space="preserve">study period </w:t>
      </w:r>
      <w:r w:rsidRPr="00817F32">
        <w:rPr>
          <w:rPrChange w:id="148" w:author="Jones, Kate" w:date="2023-05-29T21:59:00Z">
            <w:rPr>
              <w:b/>
              <w:bCs/>
            </w:rPr>
          </w:rPrChange>
        </w:rPr>
        <w:t>530</w:t>
      </w:r>
      <w:r w:rsidRPr="00817F32">
        <w:t xml:space="preserve"> individuals were detected from </w:t>
      </w:r>
      <w:r w:rsidRPr="00817F32">
        <w:rPr>
          <w:rPrChange w:id="149" w:author="Jones, Kate" w:date="2023-05-29T21:59:00Z">
            <w:rPr>
              <w:b/>
              <w:bCs/>
            </w:rPr>
          </w:rPrChange>
        </w:rPr>
        <w:t>30,364</w:t>
      </w:r>
      <w:r w:rsidRPr="00817F32">
        <w:t xml:space="preserve"> trap-nights across the </w:t>
      </w:r>
      <w:commentRangeStart w:id="150"/>
      <w:r w:rsidRPr="00817F32">
        <w:t>four village study sites (</w:t>
      </w:r>
      <w:r w:rsidRPr="00817F32">
        <w:rPr>
          <w:rPrChange w:id="151" w:author="Jones, Kate" w:date="2023-05-29T21:59:00Z">
            <w:rPr>
              <w:b/>
              <w:bCs/>
            </w:rPr>
          </w:rPrChange>
        </w:rPr>
        <w:t>1.7%</w:t>
      </w:r>
      <w:r w:rsidRPr="00817F32">
        <w:t xml:space="preserve"> trap-success (TS)). The greatest number of individuals, highest species richness and Shannon</w:t>
      </w:r>
      <w:r>
        <w:t xml:space="preserve"> diversity values were obtained in the agricultural </w:t>
      </w:r>
      <w:del w:id="152" w:author="Jones, Kate" w:date="2023-05-29T21:59:00Z">
        <w:r w:rsidDel="00817F32">
          <w:delText>landuse type</w:delText>
        </w:r>
      </w:del>
      <w:ins w:id="153" w:author="Jones, Kate" w:date="2023-05-29T21:59:00Z">
        <w:r w:rsidR="00817F32">
          <w:t>areas</w:t>
        </w:r>
      </w:ins>
      <w:r>
        <w:t xml:space="preserve">, meanwhile, TS was greatest within village </w:t>
      </w:r>
      <w:del w:id="154" w:author="Jones, Kate" w:date="2023-05-29T21:59:00Z">
        <w:r w:rsidDel="00817F32">
          <w:delText xml:space="preserve">landuse </w:delText>
        </w:r>
      </w:del>
      <w:r>
        <w:t xml:space="preserve">settings (i.e., within and outside of permanent structures) (Table 1). The village study site of </w:t>
      </w:r>
      <w:proofErr w:type="spellStart"/>
      <w:r>
        <w:t>Seilama</w:t>
      </w:r>
      <w:proofErr w:type="spellEnd"/>
      <w:r>
        <w:t xml:space="preserve"> had the highest overall TS, species’ richness and Shannon diversity and unlike the three other village study sites had the greatest TS in agricultural </w:t>
      </w:r>
      <w:del w:id="155" w:author="Jones, Kate" w:date="2023-05-29T21:59:00Z">
        <w:r w:rsidDel="00817F32">
          <w:delText>landuse</w:delText>
        </w:r>
      </w:del>
      <w:ins w:id="156" w:author="Jones, Kate" w:date="2023-05-29T21:59:00Z">
        <w:r w:rsidR="00817F32">
          <w:t>areas</w:t>
        </w:r>
      </w:ins>
      <w:r>
        <w:t xml:space="preserve">. Species richness in </w:t>
      </w:r>
      <w:proofErr w:type="spellStart"/>
      <w:r>
        <w:t>Seilama</w:t>
      </w:r>
      <w:proofErr w:type="spellEnd"/>
      <w:r>
        <w:t xml:space="preserve"> was twice that of the peri-urban village study site (Lambayama) with relatively </w:t>
      </w:r>
      <w:commentRangeEnd w:id="150"/>
      <w:r w:rsidR="00A26EE7">
        <w:rPr>
          <w:rStyle w:val="CommentReference"/>
        </w:rPr>
        <w:commentReference w:id="150"/>
      </w:r>
      <w:r>
        <w:t>high Shannon diversity across all land</w:t>
      </w:r>
      <w:ins w:id="157" w:author="Jones, Kate" w:date="2023-05-29T21:59:00Z">
        <w:r w:rsidR="00817F32">
          <w:t xml:space="preserve"> </w:t>
        </w:r>
      </w:ins>
      <w:r>
        <w:t>use types. The sole peri-urban village study site (Lambayama) located within the expanding boundaries of Kenema city, had the lowest species’ richness and Shannon diversity with the majority of rodents detected within the village</w:t>
      </w:r>
      <w:ins w:id="158" w:author="Jones, Kate" w:date="2023-05-29T22:00:00Z">
        <w:r w:rsidR="00817F32">
          <w:t>s</w:t>
        </w:r>
      </w:ins>
      <w:r>
        <w:t xml:space="preserve"> </w:t>
      </w:r>
      <w:del w:id="159" w:author="Jones, Kate" w:date="2023-05-29T21:59:00Z">
        <w:r w:rsidDel="00817F32">
          <w:delText xml:space="preserve">landuse </w:delText>
        </w:r>
      </w:del>
      <w:del w:id="160" w:author="Jones, Kate" w:date="2023-05-29T22:00:00Z">
        <w:r w:rsidDel="00817F32">
          <w:delText>type</w:delText>
        </w:r>
      </w:del>
      <w:r>
        <w:t>.</w:t>
      </w:r>
    </w:p>
    <w:p w14:paraId="2808C89D" w14:textId="12980BE4" w:rsidR="00AC007E" w:rsidRDefault="00942352">
      <w:pPr>
        <w:pStyle w:val="TableCaption"/>
        <w:jc w:val="center"/>
      </w:pPr>
      <w:r>
        <w:t xml:space="preserve">Table 1. The number of individual </w:t>
      </w:r>
      <w:del w:id="161" w:author="Jones, Kate" w:date="2023-05-29T22:00:00Z">
        <w:r w:rsidDel="00817F32">
          <w:delText>small mammals</w:delText>
        </w:r>
      </w:del>
      <w:ins w:id="162" w:author="Jones, Kate" w:date="2023-05-29T22:00:00Z">
        <w:r w:rsidR="00817F32">
          <w:t>trapped individuals</w:t>
        </w:r>
      </w:ins>
      <w:r>
        <w:t xml:space="preserve"> (N), the number of trap nights (TN), trap-success (TS %), species richness and Shannon diversity by village and </w:t>
      </w:r>
      <w:proofErr w:type="spellStart"/>
      <w:r>
        <w:t>landuse</w:t>
      </w:r>
      <w:proofErr w:type="spellEnd"/>
      <w:r>
        <w:t xml:space="preserve"> type.</w:t>
      </w:r>
    </w:p>
    <w:tbl>
      <w:tblPr>
        <w:tblStyle w:val="Table"/>
        <w:tblW w:w="0" w:type="auto"/>
        <w:jc w:val="center"/>
        <w:tblLayout w:type="fixed"/>
        <w:tblLook w:val="0420" w:firstRow="1" w:lastRow="0" w:firstColumn="0" w:lastColumn="0" w:noHBand="0" w:noVBand="1"/>
      </w:tblPr>
      <w:tblGrid>
        <w:gridCol w:w="1367"/>
        <w:gridCol w:w="1223"/>
        <w:gridCol w:w="600"/>
        <w:gridCol w:w="1467"/>
        <w:gridCol w:w="1778"/>
        <w:gridCol w:w="1857"/>
      </w:tblGrid>
      <w:tr w:rsidR="00AC007E" w14:paraId="7335F9BF" w14:textId="77777777" w:rsidTr="00AC007E">
        <w:trPr>
          <w:cnfStyle w:val="100000000000" w:firstRow="1" w:lastRow="0" w:firstColumn="0" w:lastColumn="0" w:oddVBand="0" w:evenVBand="0" w:oddHBand="0" w:evenHBand="0" w:firstRowFirstColumn="0" w:firstRowLastColumn="0" w:lastRowFirstColumn="0" w:lastRowLastColumn="0"/>
          <w:tblHeader/>
          <w:jc w:val="center"/>
        </w:trPr>
        <w:tc>
          <w:tcPr>
            <w:tcW w:w="13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04F624"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122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63AB60"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0"/>
                <w:szCs w:val="20"/>
              </w:rPr>
              <w:t>Landuse</w:t>
            </w:r>
            <w:proofErr w:type="spellEnd"/>
          </w:p>
        </w:tc>
        <w:tc>
          <w:tcPr>
            <w:tcW w:w="6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B27C15"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N</w:t>
            </w:r>
          </w:p>
        </w:tc>
        <w:tc>
          <w:tcPr>
            <w:tcW w:w="1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14F155C"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TN (TS %)</w:t>
            </w:r>
          </w:p>
        </w:tc>
        <w:tc>
          <w:tcPr>
            <w:tcW w:w="177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1F33B44"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Species richness</w:t>
            </w:r>
          </w:p>
        </w:tc>
        <w:tc>
          <w:tcPr>
            <w:tcW w:w="18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359F89" w14:textId="77777777" w:rsidR="00AC007E" w:rsidRDefault="00942352">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Shannon diversity</w:t>
            </w:r>
          </w:p>
        </w:tc>
      </w:tr>
      <w:tr w:rsidR="00EA3E81" w14:paraId="2ECD8B8F" w14:textId="77777777" w:rsidTr="00942352">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B1051" w14:textId="0C95395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All villages</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DDE0D" w14:textId="53C661A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C5E7C" w14:textId="7C9C23D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191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172A6" w14:textId="0D1804D1"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7824 (2.4%)</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7F53D" w14:textId="6D7D766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7</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80D92" w14:textId="01343B4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1.52</w:t>
            </w:r>
          </w:p>
        </w:tc>
      </w:tr>
      <w:tr w:rsidR="00EA3E81" w14:paraId="38669190"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FA78C" w14:textId="4BD25E4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B5AFC" w14:textId="5B681546"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E4711" w14:textId="3053852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300</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948FE" w14:textId="73F8560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18968 (1.6%)</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0EBD" w14:textId="3599962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13</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C5A08" w14:textId="07A7489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1.88</w:t>
            </w:r>
          </w:p>
        </w:tc>
      </w:tr>
      <w:tr w:rsidR="00EA3E81" w14:paraId="57CE7371"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B250B"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8E7C5" w14:textId="5A1B359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04311" w14:textId="01BCF7B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39</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99622" w14:textId="7842324B"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3586 (1.1%)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1373F" w14:textId="24E8F80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13BC4" w14:textId="6311C38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1.63</w:t>
            </w:r>
          </w:p>
        </w:tc>
      </w:tr>
      <w:tr w:rsidR="00EA3E81" w14:paraId="12209097"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CE577" w14:textId="746A85CC"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Baiama</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C0BAE" w14:textId="762FBE3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8D904" w14:textId="20A2597F"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A613F" w14:textId="0F50121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1552 (3.4%)</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16BDA" w14:textId="0DD3A62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36C5B" w14:textId="0B98C6F6"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0.86</w:t>
            </w:r>
          </w:p>
        </w:tc>
      </w:tr>
      <w:tr w:rsidR="00EA3E81" w14:paraId="020D5644"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7A6C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6FE48" w14:textId="7611DD4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5FB02" w14:textId="13571A9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34</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B301A" w14:textId="3FD35D3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3324 (1%)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2E04" w14:textId="1B8130A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F02DB" w14:textId="3E21031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1.74</w:t>
            </w:r>
          </w:p>
        </w:tc>
      </w:tr>
      <w:tr w:rsidR="00EA3E81" w14:paraId="6C241CC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325D9"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EA0C" w14:textId="28E12A6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B4A4" w14:textId="441B74A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8A8CE" w14:textId="3855F911"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1176 (0.1%)</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0CDA4" w14:textId="3532EDB6"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DC825" w14:textId="1C76B62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0.00</w:t>
            </w:r>
          </w:p>
        </w:tc>
      </w:tr>
      <w:tr w:rsidR="00EA3E81" w14:paraId="63817C80"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15A35"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E8196" w14:textId="724EBEB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E4BA1" w14:textId="27B9396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88</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84E28" w14:textId="41B2BD2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6052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B394F" w14:textId="4EEADCC1"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714D" w14:textId="2DDE7EB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1.52</w:t>
            </w:r>
          </w:p>
        </w:tc>
      </w:tr>
      <w:tr w:rsidR="00EA3E81" w14:paraId="3670A758"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59F9" w14:textId="50A8877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Lalehun</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9878B" w14:textId="6D86C31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18A0E" w14:textId="65F86AD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A1B86" w14:textId="0628314C"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2060 (2%)</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E99DB" w14:textId="4EF7ED0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1268C" w14:textId="184C024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1.36</w:t>
            </w:r>
          </w:p>
        </w:tc>
      </w:tr>
      <w:tr w:rsidR="00EA3E81" w14:paraId="45AEA452"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0B6A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D17A3" w14:textId="19D1282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0ADAB" w14:textId="48D75F3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81</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350B6" w14:textId="48F20F0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5456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C3CEC" w14:textId="5B33CFFE"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9E54D" w14:textId="5745994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1.69</w:t>
            </w:r>
          </w:p>
        </w:tc>
      </w:tr>
      <w:tr w:rsidR="00EA3E81" w14:paraId="5104E5DC"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2C69D"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A534C" w14:textId="098E9B83"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A516C" w14:textId="2FE73C7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424D" w14:textId="089F074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1078 (0.5%)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641F1" w14:textId="7E6CE66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7657" w14:textId="7CC97E2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0.67</w:t>
            </w:r>
          </w:p>
        </w:tc>
      </w:tr>
      <w:tr w:rsidR="00EA3E81" w14:paraId="6CDD428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3054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F801D" w14:textId="1F62740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2BF44" w14:textId="6835DBF1"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127</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0484D" w14:textId="3B705186"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8594 (1.5%)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29F71" w14:textId="61113BD9"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B9A5A" w14:textId="2B304B3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1.78</w:t>
            </w:r>
          </w:p>
        </w:tc>
      </w:tr>
      <w:tr w:rsidR="00EA3E81" w14:paraId="60FBC02F"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B2A20" w14:textId="053B3A6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Lambayama</w:t>
            </w: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BC9B8" w14:textId="78F6617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66540" w14:textId="1F06E72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64</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6EDB6" w14:textId="66DEAEF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1744 (3.7%)</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586E" w14:textId="07EC085D"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4</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F2A6F" w14:textId="0509933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0.50</w:t>
            </w:r>
          </w:p>
        </w:tc>
      </w:tr>
      <w:tr w:rsidR="00EA3E81" w14:paraId="1479CD8F"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8BF70"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508E6" w14:textId="354833E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37E4" w14:textId="24A0228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26</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42BF4" w14:textId="1F4EA22A"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3920 (0.7%)</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6E884" w14:textId="444E082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5</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2BE42" w14:textId="4CC8DCF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0.95</w:t>
            </w:r>
          </w:p>
        </w:tc>
      </w:tr>
      <w:tr w:rsidR="00EA3E81" w14:paraId="19319CE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A9DD"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3EA0" w14:textId="1FD7AD82"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37AEF" w14:textId="0BE188E0"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90</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F193" w14:textId="26BDF6C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5664 (1.6%)</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36A92" w14:textId="2129EF1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C3889" w14:textId="3DD84154"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1.05</w:t>
            </w:r>
          </w:p>
        </w:tc>
      </w:tr>
      <w:tr w:rsidR="00EA3E81" w14:paraId="35153BB1"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C52F7" w14:textId="6D132AEE"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0"/>
                <w:szCs w:val="20"/>
              </w:rPr>
              <w:lastRenderedPageBreak/>
              <w:t>Seilama</w:t>
            </w:r>
            <w:proofErr w:type="spellEnd"/>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7ABC4" w14:textId="6697681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Village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55677" w14:textId="5980C21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31261" w14:textId="3BA2219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2468 (1.3%)</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51CE1" w14:textId="55EEF9F7"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6</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1D781" w14:textId="4BF8525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1.42</w:t>
            </w:r>
          </w:p>
        </w:tc>
      </w:tr>
      <w:tr w:rsidR="00EA3E81" w14:paraId="1FFA748E"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FC840"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1F5A6" w14:textId="7ADDEDD5"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Agriculture</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9B633" w14:textId="46A5EFD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159</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94A7" w14:textId="150BE1EF"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6268 (2.5%)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68125" w14:textId="5B2E083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10</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51DF0" w14:textId="260873DB"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1.81</w:t>
            </w:r>
          </w:p>
        </w:tc>
      </w:tr>
      <w:tr w:rsidR="00EA3E81" w14:paraId="248397EA" w14:textId="77777777" w:rsidTr="00AC007E">
        <w:trPr>
          <w:jc w:val="center"/>
        </w:trPr>
        <w:tc>
          <w:tcPr>
            <w:tcW w:w="13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62282"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6B48A" w14:textId="28792669"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Forest</w:t>
            </w:r>
          </w:p>
        </w:tc>
        <w:tc>
          <w:tcPr>
            <w:tcW w:w="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8C769" w14:textId="415614F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33</w:t>
            </w:r>
          </w:p>
        </w:tc>
        <w:tc>
          <w:tcPr>
            <w:tcW w:w="1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C03E" w14:textId="1BE85FA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1332 (2.5%)</w:t>
            </w:r>
          </w:p>
        </w:tc>
        <w:tc>
          <w:tcPr>
            <w:tcW w:w="17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9CDBB" w14:textId="6D2041C5"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7</w:t>
            </w:r>
          </w:p>
        </w:tc>
        <w:tc>
          <w:tcPr>
            <w:tcW w:w="1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67C84" w14:textId="45885E7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1.48</w:t>
            </w:r>
          </w:p>
        </w:tc>
      </w:tr>
      <w:tr w:rsidR="00EA3E81" w14:paraId="3444577B" w14:textId="77777777" w:rsidTr="00942352">
        <w:trPr>
          <w:jc w:val="center"/>
        </w:trPr>
        <w:tc>
          <w:tcPr>
            <w:tcW w:w="13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67BC2E"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1AB1831" w14:textId="54D000C0"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Combined</w:t>
            </w:r>
          </w:p>
        </w:tc>
        <w:tc>
          <w:tcPr>
            <w:tcW w:w="6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BCBBD5B" w14:textId="4DBC1A9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225</w:t>
            </w:r>
          </w:p>
        </w:tc>
        <w:tc>
          <w:tcPr>
            <w:tcW w:w="1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2C36B0" w14:textId="6D5019A4"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10068 (2.2%)</w:t>
            </w:r>
          </w:p>
        </w:tc>
        <w:tc>
          <w:tcPr>
            <w:tcW w:w="177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53A9D54" w14:textId="24756673"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12</w:t>
            </w:r>
          </w:p>
        </w:tc>
        <w:tc>
          <w:tcPr>
            <w:tcW w:w="18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4B2A3D7" w14:textId="4E8685CA"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0"/>
                <w:szCs w:val="20"/>
              </w:rPr>
              <w:t>1.93</w:t>
            </w:r>
          </w:p>
        </w:tc>
      </w:tr>
      <w:tr w:rsidR="00EA3E81" w14:paraId="72266097" w14:textId="77777777" w:rsidTr="00AC007E">
        <w:trPr>
          <w:jc w:val="center"/>
        </w:trPr>
        <w:tc>
          <w:tcPr>
            <w:tcW w:w="13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DCE47F" w14:textId="77777777"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22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136BBAD" w14:textId="18ABC94D"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6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BCA7FAA" w14:textId="47440CCC"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906FDC" w14:textId="21F4CC08" w:rsidR="00EA3E81" w:rsidRDefault="00EA3E81">
            <w:pPr>
              <w:pBdr>
                <w:top w:val="none" w:sz="0" w:space="0" w:color="000000"/>
                <w:left w:val="none" w:sz="0" w:space="0" w:color="000000"/>
                <w:bottom w:val="none" w:sz="0" w:space="0" w:color="000000"/>
                <w:right w:val="none" w:sz="0" w:space="0" w:color="000000"/>
              </w:pBdr>
              <w:spacing w:before="100" w:after="100"/>
              <w:ind w:left="100" w:right="100"/>
            </w:pPr>
          </w:p>
        </w:tc>
        <w:tc>
          <w:tcPr>
            <w:tcW w:w="177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1FF465" w14:textId="54DF9F72"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8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A1FE" w14:textId="72C04338" w:rsidR="00EA3E81" w:rsidRDefault="00EA3E81">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45548075" w14:textId="3BBCA548" w:rsidR="00AC007E" w:rsidRDefault="00942352">
      <w:pPr>
        <w:pStyle w:val="BodyText"/>
      </w:pPr>
      <w:r w:rsidRPr="00817F32">
        <w:t xml:space="preserve">The most commonly detected rodent species across all </w:t>
      </w:r>
      <w:del w:id="163" w:author="Jones, Kate" w:date="2023-05-29T22:06:00Z">
        <w:r w:rsidRPr="00817F32" w:rsidDel="00A26EE7">
          <w:delText xml:space="preserve">village study sites and </w:delText>
        </w:r>
      </w:del>
      <w:r w:rsidRPr="00817F32">
        <w:t xml:space="preserve">land use types was </w:t>
      </w:r>
      <w:r w:rsidRPr="00817F32">
        <w:rPr>
          <w:i/>
          <w:iCs/>
        </w:rPr>
        <w:t>M. natalensis</w:t>
      </w:r>
      <w:r w:rsidRPr="00817F32">
        <w:t xml:space="preserve"> (N = </w:t>
      </w:r>
      <w:r w:rsidRPr="00817F32">
        <w:rPr>
          <w:rPrChange w:id="164" w:author="Jones, Kate" w:date="2023-05-29T22:03:00Z">
            <w:rPr>
              <w:b/>
              <w:bCs/>
            </w:rPr>
          </w:rPrChange>
        </w:rPr>
        <w:t>99</w:t>
      </w:r>
      <w:r w:rsidRPr="00817F32">
        <w:t xml:space="preserve">, </w:t>
      </w:r>
      <w:r w:rsidRPr="00817F32">
        <w:rPr>
          <w:rPrChange w:id="165" w:author="Jones, Kate" w:date="2023-05-29T22:03:00Z">
            <w:rPr>
              <w:b/>
              <w:bCs/>
            </w:rPr>
          </w:rPrChange>
        </w:rPr>
        <w:t>18.7%</w:t>
      </w:r>
      <w:r w:rsidRPr="00817F32">
        <w:t xml:space="preserve">), followed by </w:t>
      </w:r>
      <w:proofErr w:type="spellStart"/>
      <w:r w:rsidRPr="00817F32">
        <w:rPr>
          <w:i/>
          <w:iCs/>
        </w:rPr>
        <w:t>Praomys</w:t>
      </w:r>
      <w:proofErr w:type="spellEnd"/>
      <w:r w:rsidRPr="00817F32">
        <w:rPr>
          <w:i/>
          <w:iCs/>
        </w:rPr>
        <w:t xml:space="preserve"> spp.</w:t>
      </w:r>
      <w:r w:rsidRPr="00817F32">
        <w:t xml:space="preserve"> (N = </w:t>
      </w:r>
      <w:r w:rsidRPr="00817F32">
        <w:rPr>
          <w:rPrChange w:id="166" w:author="Jones, Kate" w:date="2023-05-29T22:03:00Z">
            <w:rPr>
              <w:b/>
              <w:bCs/>
            </w:rPr>
          </w:rPrChange>
        </w:rPr>
        <w:t>81</w:t>
      </w:r>
      <w:r w:rsidRPr="00817F32">
        <w:t xml:space="preserve">, </w:t>
      </w:r>
      <w:r w:rsidRPr="00817F32">
        <w:rPr>
          <w:rPrChange w:id="167" w:author="Jones, Kate" w:date="2023-05-29T22:03:00Z">
            <w:rPr>
              <w:b/>
              <w:bCs/>
            </w:rPr>
          </w:rPrChange>
        </w:rPr>
        <w:t>15.2%</w:t>
      </w:r>
      <w:r w:rsidRPr="00817F32">
        <w:t xml:space="preserve">), </w:t>
      </w:r>
      <w:r w:rsidRPr="00817F32">
        <w:rPr>
          <w:i/>
          <w:iCs/>
        </w:rPr>
        <w:t xml:space="preserve">R. </w:t>
      </w:r>
      <w:proofErr w:type="spellStart"/>
      <w:r w:rsidRPr="00817F32">
        <w:rPr>
          <w:i/>
          <w:iCs/>
        </w:rPr>
        <w:t>rattus</w:t>
      </w:r>
      <w:proofErr w:type="spellEnd"/>
      <w:r w:rsidRPr="00817F32">
        <w:t xml:space="preserve"> (N = </w:t>
      </w:r>
      <w:r w:rsidRPr="00817F32">
        <w:rPr>
          <w:rPrChange w:id="168" w:author="Jones, Kate" w:date="2023-05-29T22:03:00Z">
            <w:rPr>
              <w:b/>
              <w:bCs/>
            </w:rPr>
          </w:rPrChange>
        </w:rPr>
        <w:t>71</w:t>
      </w:r>
      <w:r w:rsidRPr="00817F32">
        <w:t xml:space="preserve">, </w:t>
      </w:r>
      <w:r w:rsidRPr="00817F32">
        <w:rPr>
          <w:rPrChange w:id="169" w:author="Jones, Kate" w:date="2023-05-29T22:03:00Z">
            <w:rPr>
              <w:b/>
              <w:bCs/>
            </w:rPr>
          </w:rPrChange>
        </w:rPr>
        <w:t>13.3%</w:t>
      </w:r>
      <w:r w:rsidRPr="00817F32">
        <w:t xml:space="preserve">), </w:t>
      </w:r>
      <w:r w:rsidRPr="00817F32">
        <w:rPr>
          <w:i/>
          <w:iCs/>
        </w:rPr>
        <w:t>M. musculus</w:t>
      </w:r>
      <w:r w:rsidRPr="00817F32">
        <w:t xml:space="preserve"> (N = </w:t>
      </w:r>
      <w:r w:rsidRPr="00817F32">
        <w:rPr>
          <w:rPrChange w:id="170" w:author="Jones, Kate" w:date="2023-05-29T22:03:00Z">
            <w:rPr>
              <w:b/>
              <w:bCs/>
            </w:rPr>
          </w:rPrChange>
        </w:rPr>
        <w:t>57</w:t>
      </w:r>
      <w:r w:rsidRPr="00817F32">
        <w:t xml:space="preserve">, </w:t>
      </w:r>
      <w:r w:rsidRPr="00817F32">
        <w:rPr>
          <w:rPrChange w:id="171" w:author="Jones, Kate" w:date="2023-05-29T22:03:00Z">
            <w:rPr>
              <w:b/>
              <w:bCs/>
            </w:rPr>
          </w:rPrChange>
        </w:rPr>
        <w:t>10.7%</w:t>
      </w:r>
      <w:r w:rsidRPr="00817F32">
        <w:t xml:space="preserve">) and </w:t>
      </w:r>
      <w:proofErr w:type="spellStart"/>
      <w:r w:rsidRPr="00817F32">
        <w:rPr>
          <w:i/>
          <w:iCs/>
        </w:rPr>
        <w:t>Lophuromys</w:t>
      </w:r>
      <w:proofErr w:type="spellEnd"/>
      <w:r w:rsidRPr="00817F32">
        <w:rPr>
          <w:i/>
          <w:iCs/>
        </w:rPr>
        <w:t xml:space="preserve"> </w:t>
      </w:r>
      <w:proofErr w:type="spellStart"/>
      <w:r w:rsidRPr="00817F32">
        <w:rPr>
          <w:i/>
          <w:iCs/>
        </w:rPr>
        <w:t>sikapusi</w:t>
      </w:r>
      <w:proofErr w:type="spellEnd"/>
      <w:r w:rsidRPr="00817F32">
        <w:t xml:space="preserve"> (N = </w:t>
      </w:r>
      <w:r w:rsidRPr="00817F32">
        <w:rPr>
          <w:rPrChange w:id="172" w:author="Jones, Kate" w:date="2023-05-29T22:03:00Z">
            <w:rPr>
              <w:b/>
              <w:bCs/>
            </w:rPr>
          </w:rPrChange>
        </w:rPr>
        <w:t>47</w:t>
      </w:r>
      <w:r w:rsidRPr="00817F32">
        <w:t xml:space="preserve">, </w:t>
      </w:r>
      <w:r w:rsidRPr="00817F32">
        <w:rPr>
          <w:rPrChange w:id="173" w:author="Jones, Kate" w:date="2023-05-29T22:03:00Z">
            <w:rPr>
              <w:b/>
              <w:bCs/>
            </w:rPr>
          </w:rPrChange>
        </w:rPr>
        <w:t>8.8%</w:t>
      </w:r>
      <w:r w:rsidRPr="00817F32">
        <w:t xml:space="preserve">). </w:t>
      </w:r>
      <w:r w:rsidRPr="00817F32">
        <w:rPr>
          <w:i/>
          <w:iCs/>
        </w:rPr>
        <w:t>Mastomys natalensis</w:t>
      </w:r>
      <w:r w:rsidRPr="00817F32">
        <w:t xml:space="preserve"> and </w:t>
      </w:r>
      <w:r w:rsidRPr="00817F32">
        <w:rPr>
          <w:i/>
          <w:iCs/>
        </w:rPr>
        <w:t xml:space="preserve">R. </w:t>
      </w:r>
      <w:proofErr w:type="spellStart"/>
      <w:r w:rsidRPr="00817F32">
        <w:rPr>
          <w:i/>
          <w:iCs/>
        </w:rPr>
        <w:t>rattus</w:t>
      </w:r>
      <w:proofErr w:type="spellEnd"/>
      <w:r w:rsidRPr="00817F32">
        <w:t xml:space="preserve"> were detected at all village study sites, although </w:t>
      </w:r>
      <w:r w:rsidRPr="00817F32">
        <w:rPr>
          <w:i/>
          <w:iCs/>
        </w:rPr>
        <w:t>M. natalensis</w:t>
      </w:r>
      <w:r w:rsidRPr="00817F32">
        <w:t xml:space="preserve"> was not detected in forest </w:t>
      </w:r>
      <w:del w:id="174" w:author="Jones, Kate" w:date="2023-05-29T22:07:00Z">
        <w:r w:rsidRPr="00817F32" w:rsidDel="00A26EE7">
          <w:delText>landuse types</w:delText>
        </w:r>
      </w:del>
      <w:ins w:id="175" w:author="Jones, Kate" w:date="2023-05-29T22:07:00Z">
        <w:r w:rsidR="00A26EE7">
          <w:t>areas</w:t>
        </w:r>
      </w:ins>
      <w:r>
        <w:t xml:space="preserve"> (Figure 2.). Conversely, </w:t>
      </w:r>
      <w:r>
        <w:rPr>
          <w:i/>
          <w:iCs/>
        </w:rPr>
        <w:t xml:space="preserve">Hybomys </w:t>
      </w:r>
      <w:proofErr w:type="spellStart"/>
      <w:r>
        <w:rPr>
          <w:i/>
          <w:iCs/>
        </w:rPr>
        <w:t>planifrons</w:t>
      </w:r>
      <w:proofErr w:type="spellEnd"/>
      <w:r>
        <w:t xml:space="preserve"> and </w:t>
      </w:r>
      <w:proofErr w:type="spellStart"/>
      <w:r>
        <w:rPr>
          <w:i/>
          <w:iCs/>
        </w:rPr>
        <w:t>Gerbilliscus</w:t>
      </w:r>
      <w:proofErr w:type="spellEnd"/>
      <w:r>
        <w:rPr>
          <w:i/>
          <w:iCs/>
        </w:rPr>
        <w:t xml:space="preserve"> kempii</w:t>
      </w:r>
      <w:r>
        <w:t xml:space="preserve"> were only detected in a single village study site, with </w:t>
      </w:r>
      <w:r>
        <w:rPr>
          <w:i/>
          <w:iCs/>
        </w:rPr>
        <w:t xml:space="preserve">H. </w:t>
      </w:r>
      <w:proofErr w:type="spellStart"/>
      <w:r>
        <w:rPr>
          <w:i/>
          <w:iCs/>
        </w:rPr>
        <w:t>planifrons</w:t>
      </w:r>
      <w:proofErr w:type="spellEnd"/>
      <w:r>
        <w:t xml:space="preserve"> detected in forest</w:t>
      </w:r>
      <w:ins w:id="176" w:author="Jones, Kate" w:date="2023-05-29T22:05:00Z">
        <w:r w:rsidR="00817F32">
          <w:t>s</w:t>
        </w:r>
      </w:ins>
      <w:r>
        <w:t xml:space="preserve"> </w:t>
      </w:r>
      <w:del w:id="177" w:author="Jones, Kate" w:date="2023-05-29T22:05:00Z">
        <w:r w:rsidDel="00817F32">
          <w:delText xml:space="preserve">landuse </w:delText>
        </w:r>
      </w:del>
      <w:r>
        <w:t xml:space="preserve">and </w:t>
      </w:r>
      <w:r>
        <w:rPr>
          <w:i/>
          <w:iCs/>
        </w:rPr>
        <w:t>G. kempii</w:t>
      </w:r>
      <w:r>
        <w:t xml:space="preserve"> in agricultural </w:t>
      </w:r>
      <w:del w:id="178" w:author="Jones, Kate" w:date="2023-05-29T22:05:00Z">
        <w:r w:rsidDel="00817F32">
          <w:delText>landuse types</w:delText>
        </w:r>
      </w:del>
      <w:ins w:id="179" w:author="Jones, Kate" w:date="2023-05-29T22:05:00Z">
        <w:r w:rsidR="00817F32">
          <w:t>areas</w:t>
        </w:r>
      </w:ins>
      <w:r>
        <w:t xml:space="preserve">. The invasive rodent species </w:t>
      </w:r>
      <w:r>
        <w:rPr>
          <w:i/>
          <w:iCs/>
        </w:rPr>
        <w:t>M. musculus</w:t>
      </w:r>
      <w:r>
        <w:t xml:space="preserve"> was only detected in the Lambayama and </w:t>
      </w:r>
      <w:proofErr w:type="spellStart"/>
      <w:r>
        <w:t>Seilama</w:t>
      </w:r>
      <w:proofErr w:type="spellEnd"/>
      <w:r>
        <w:t xml:space="preserve"> village study sites</w:t>
      </w:r>
      <w:del w:id="180" w:author="Jones, Kate" w:date="2023-05-29T22:05:00Z">
        <w:r w:rsidDel="00A26EE7">
          <w:delText xml:space="preserve"> within village </w:delText>
        </w:r>
        <w:r w:rsidDel="00817F32">
          <w:delText>landuse types</w:delText>
        </w:r>
      </w:del>
      <w:r>
        <w:t>. The detection rate (the number of individuals detected per 1000 TN) varied by species, land</w:t>
      </w:r>
      <w:ins w:id="181" w:author="Jones, Kate" w:date="2023-05-29T22:05:00Z">
        <w:r w:rsidR="00817F32">
          <w:t xml:space="preserve"> </w:t>
        </w:r>
      </w:ins>
      <w:r>
        <w:t xml:space="preserve">use type and village study site. The greatest rate of detection was for </w:t>
      </w:r>
      <w:r>
        <w:rPr>
          <w:i/>
          <w:iCs/>
        </w:rPr>
        <w:t>M. musculus</w:t>
      </w:r>
      <w:r>
        <w:t xml:space="preserve"> in the Lambayama village study site, with the other commensal species </w:t>
      </w:r>
      <w:r>
        <w:rPr>
          <w:i/>
          <w:iCs/>
        </w:rPr>
        <w:t>M. natalensis</w:t>
      </w:r>
      <w:r>
        <w:t xml:space="preserve"> and </w:t>
      </w:r>
      <w:r>
        <w:rPr>
          <w:i/>
          <w:iCs/>
        </w:rPr>
        <w:t xml:space="preserve">R. </w:t>
      </w:r>
      <w:proofErr w:type="spellStart"/>
      <w:r>
        <w:rPr>
          <w:i/>
          <w:iCs/>
        </w:rPr>
        <w:t>rattus</w:t>
      </w:r>
      <w:proofErr w:type="spellEnd"/>
      <w:r>
        <w:t xml:space="preserve"> having high detection rates across multiple village study sites</w:t>
      </w:r>
      <w:del w:id="182" w:author="Jones, Kate" w:date="2023-05-29T22:08:00Z">
        <w:r w:rsidDel="00A26EE7">
          <w:delText xml:space="preserve"> within village landuse types</w:delText>
        </w:r>
      </w:del>
      <w:r>
        <w:t xml:space="preserve">. </w:t>
      </w:r>
      <w:proofErr w:type="spellStart"/>
      <w:r>
        <w:rPr>
          <w:i/>
          <w:iCs/>
        </w:rPr>
        <w:t>Praomys</w:t>
      </w:r>
      <w:proofErr w:type="spellEnd"/>
      <w:r>
        <w:rPr>
          <w:i/>
          <w:iCs/>
        </w:rPr>
        <w:t xml:space="preserve"> spp.</w:t>
      </w:r>
      <w:r>
        <w:t xml:space="preserve"> had the highest detection rates in forest and agricultural </w:t>
      </w:r>
      <w:del w:id="183" w:author="Jones, Kate" w:date="2023-05-29T22:08:00Z">
        <w:r w:rsidDel="00A26EE7">
          <w:delText>landuse types</w:delText>
        </w:r>
      </w:del>
      <w:ins w:id="184" w:author="Jones, Kate" w:date="2023-05-29T22:08:00Z">
        <w:r w:rsidR="00A26EE7">
          <w:t>areas</w:t>
        </w:r>
      </w:ins>
      <w:r>
        <w:t>.</w:t>
      </w:r>
    </w:p>
    <w:p w14:paraId="55D0EF3B" w14:textId="77777777" w:rsidR="00AC007E" w:rsidRDefault="00942352">
      <w:pPr>
        <w:pStyle w:val="CaptionedFigure"/>
      </w:pPr>
      <w:commentRangeStart w:id="185"/>
      <w:r>
        <w:rPr>
          <w:noProof/>
          <w:lang w:val="en-GB" w:eastAsia="en-GB"/>
        </w:rPr>
        <w:lastRenderedPageBreak/>
        <w:drawing>
          <wp:inline distT="0" distB="0" distL="0" distR="0" wp14:anchorId="7B81194D" wp14:editId="291EC18E">
            <wp:extent cx="6562725" cy="3724275"/>
            <wp:effectExtent l="0" t="0" r="0" b="0"/>
            <wp:docPr id="48" name="Picture" descr="Figure 2. Detection rate of rodent species in land use type. The detection rate per 1000 TN and the number of detections of each rodent species in the three land use types across all four village study sites are shown. Landuse category is shown on the x-axis, with species name on the y-axis. The plots are panelled by village study site. The three rural village study sites are Baiama, Lalehun and Seilama, the single peri-urban village study site is Lambayama. The absolute number of detections of each species in each landuse type in each village is shown in the label. The colour of the tile corresponds to the detection rate per 1,000 trap nights. Mastomys natalensis was detected at relatively high rates in the village landuse type from all study villages, although at a lower rate in Lambayama where M. musculus was detected at the highest rate. Rattus rattus was detected in the village and agricultural landuse type at all study villages, although at a greater rate in the village landuse type. Rodent species that were not detected in village land use types were generally less frequently detected throughout the study (i.e., Lemniscomys spp., Malacomys spp. and M. minutoides)"/>
            <wp:cNvGraphicFramePr/>
            <a:graphic xmlns:a="http://schemas.openxmlformats.org/drawingml/2006/main">
              <a:graphicData uri="http://schemas.openxmlformats.org/drawingml/2006/picture">
                <pic:pic xmlns:pic="http://schemas.openxmlformats.org/drawingml/2006/picture">
                  <pic:nvPicPr>
                    <pic:cNvPr id="49" name="Picture" descr="../output/Figure_2.png"/>
                    <pic:cNvPicPr>
                      <a:picLocks noChangeAspect="1" noChangeArrowheads="1"/>
                    </pic:cNvPicPr>
                  </pic:nvPicPr>
                  <pic:blipFill>
                    <a:blip r:embed="rId17"/>
                    <a:stretch>
                      <a:fillRect/>
                    </a:stretch>
                  </pic:blipFill>
                  <pic:spPr bwMode="auto">
                    <a:xfrm>
                      <a:off x="0" y="0"/>
                      <a:ext cx="6562840" cy="3724340"/>
                    </a:xfrm>
                    <a:prstGeom prst="rect">
                      <a:avLst/>
                    </a:prstGeom>
                    <a:noFill/>
                    <a:ln w="9525">
                      <a:noFill/>
                      <a:headEnd/>
                      <a:tailEnd/>
                    </a:ln>
                  </pic:spPr>
                </pic:pic>
              </a:graphicData>
            </a:graphic>
          </wp:inline>
        </w:drawing>
      </w:r>
      <w:commentRangeEnd w:id="185"/>
      <w:r w:rsidR="00A26EE7">
        <w:rPr>
          <w:rStyle w:val="CommentReference"/>
        </w:rPr>
        <w:commentReference w:id="185"/>
      </w:r>
    </w:p>
    <w:p w14:paraId="4B768565" w14:textId="3DA39E8B" w:rsidR="00AC007E" w:rsidRDefault="00942352">
      <w:pPr>
        <w:pStyle w:val="ImageCaption"/>
      </w:pPr>
      <w:r>
        <w:rPr>
          <w:b/>
          <w:bCs/>
        </w:rPr>
        <w:t xml:space="preserve">Figure </w:t>
      </w:r>
      <w:commentRangeStart w:id="186"/>
      <w:r>
        <w:rPr>
          <w:b/>
          <w:bCs/>
        </w:rPr>
        <w:t>2</w:t>
      </w:r>
      <w:commentRangeEnd w:id="186"/>
      <w:r w:rsidR="009B2E79">
        <w:rPr>
          <w:rStyle w:val="CommentReference"/>
          <w:i w:val="0"/>
        </w:rPr>
        <w:commentReference w:id="186"/>
      </w:r>
      <w:r>
        <w:rPr>
          <w:b/>
          <w:bCs/>
        </w:rPr>
        <w:t>.</w:t>
      </w:r>
      <w:r>
        <w:t xml:space="preserve"> </w:t>
      </w:r>
      <w:ins w:id="187" w:author="Jones, Kate" w:date="2023-05-29T22:13:00Z">
        <w:r w:rsidR="00A26EE7">
          <w:t>Standardized d</w:t>
        </w:r>
      </w:ins>
      <w:del w:id="188" w:author="Jones, Kate" w:date="2023-05-29T22:13:00Z">
        <w:r w:rsidDel="00A26EE7">
          <w:delText>D</w:delText>
        </w:r>
      </w:del>
      <w:r>
        <w:t>etection rate of rodent species in land use type</w:t>
      </w:r>
      <w:ins w:id="189" w:author="Jones, Kate" w:date="2023-05-29T22:13:00Z">
        <w:r w:rsidR="00A26EE7">
          <w:t>s</w:t>
        </w:r>
      </w:ins>
      <w:ins w:id="190" w:author="Jones, Kate" w:date="2023-05-29T22:12:00Z">
        <w:r w:rsidR="00A26EE7">
          <w:t xml:space="preserve"> </w:t>
        </w:r>
      </w:ins>
      <w:del w:id="191" w:author="Jones, Kate" w:date="2023-05-29T22:12:00Z">
        <w:r w:rsidDel="00A26EE7">
          <w:delText xml:space="preserve">. The detection rate per 1000 TN and the number of detections of each rodent species in the three land use types </w:delText>
        </w:r>
      </w:del>
      <w:r>
        <w:t xml:space="preserve">across </w:t>
      </w:r>
      <w:del w:id="192" w:author="Jones, Kate" w:date="2023-05-29T22:12:00Z">
        <w:r w:rsidDel="00A26EE7">
          <w:delText xml:space="preserve">all </w:delText>
        </w:r>
      </w:del>
      <w:r>
        <w:t>four village study sites</w:t>
      </w:r>
      <w:del w:id="193" w:author="Jones, Kate" w:date="2023-05-29T22:12:00Z">
        <w:r w:rsidDel="00A26EE7">
          <w:delText xml:space="preserve"> are shown</w:delText>
        </w:r>
      </w:del>
      <w:r>
        <w:t xml:space="preserve">. </w:t>
      </w:r>
      <w:commentRangeStart w:id="194"/>
      <w:proofErr w:type="spellStart"/>
      <w:r>
        <w:t>Landuse</w:t>
      </w:r>
      <w:proofErr w:type="spellEnd"/>
      <w:r>
        <w:t xml:space="preserve"> category is shown on the x-axis, with species name on the y-axis</w:t>
      </w:r>
      <w:commentRangeEnd w:id="194"/>
      <w:r w:rsidR="00A26EE7">
        <w:rPr>
          <w:rStyle w:val="CommentReference"/>
          <w:i w:val="0"/>
        </w:rPr>
        <w:commentReference w:id="194"/>
      </w:r>
      <w:r>
        <w:t xml:space="preserve">. The plots are </w:t>
      </w:r>
      <w:proofErr w:type="spellStart"/>
      <w:r>
        <w:t>panelled</w:t>
      </w:r>
      <w:proofErr w:type="spellEnd"/>
      <w:r>
        <w:t xml:space="preserve"> by village study site. </w:t>
      </w:r>
      <w:commentRangeStart w:id="195"/>
      <w:r>
        <w:t xml:space="preserve">The three rural village study sites are Baiama, Lalehun and </w:t>
      </w:r>
      <w:proofErr w:type="spellStart"/>
      <w:r>
        <w:t>Seilama</w:t>
      </w:r>
      <w:proofErr w:type="spellEnd"/>
      <w:r>
        <w:t>, the single peri-urban village study site is Lambayama</w:t>
      </w:r>
      <w:commentRangeEnd w:id="195"/>
      <w:r w:rsidR="00A26EE7">
        <w:rPr>
          <w:rStyle w:val="CommentReference"/>
          <w:i w:val="0"/>
        </w:rPr>
        <w:commentReference w:id="195"/>
      </w:r>
      <w:r>
        <w:t xml:space="preserve">. The absolute number of detections of each species in each </w:t>
      </w:r>
      <w:proofErr w:type="spellStart"/>
      <w:r>
        <w:t>landuse</w:t>
      </w:r>
      <w:proofErr w:type="spellEnd"/>
      <w:r>
        <w:t xml:space="preserve"> type in each village is shown in the label. The </w:t>
      </w:r>
      <w:proofErr w:type="spellStart"/>
      <w:r>
        <w:t>colour</w:t>
      </w:r>
      <w:proofErr w:type="spellEnd"/>
      <w:r>
        <w:t xml:space="preserve"> of the tile corresponds to the detection rate per 1,000 trap nights. </w:t>
      </w:r>
      <w:commentRangeStart w:id="196"/>
      <w:r>
        <w:rPr>
          <w:iCs/>
        </w:rPr>
        <w:t>Mastomys natalensis</w:t>
      </w:r>
      <w:r>
        <w:t xml:space="preserve"> was detected at relatively high rates in the village </w:t>
      </w:r>
      <w:proofErr w:type="spellStart"/>
      <w:r>
        <w:t>landuse</w:t>
      </w:r>
      <w:proofErr w:type="spellEnd"/>
      <w:r>
        <w:t xml:space="preserve"> type from all study villages, although at a lower rate in Lambayama where </w:t>
      </w:r>
      <w:r>
        <w:rPr>
          <w:iCs/>
        </w:rPr>
        <w:t>M. musculus</w:t>
      </w:r>
      <w:r>
        <w:t xml:space="preserve"> was detected at the highest rate. </w:t>
      </w:r>
      <w:r>
        <w:rPr>
          <w:iCs/>
        </w:rPr>
        <w:t xml:space="preserve">Rattus </w:t>
      </w:r>
      <w:proofErr w:type="spellStart"/>
      <w:r>
        <w:rPr>
          <w:iCs/>
        </w:rPr>
        <w:t>rattus</w:t>
      </w:r>
      <w:proofErr w:type="spellEnd"/>
      <w:r>
        <w:t xml:space="preserve"> was detected in the village and agricultural </w:t>
      </w:r>
      <w:proofErr w:type="spellStart"/>
      <w:r>
        <w:t>landuse</w:t>
      </w:r>
      <w:proofErr w:type="spellEnd"/>
      <w:r>
        <w:t xml:space="preserve"> type at all study villages, although at a greater rate in the village </w:t>
      </w:r>
      <w:proofErr w:type="spellStart"/>
      <w:r>
        <w:t>landuse</w:t>
      </w:r>
      <w:proofErr w:type="spellEnd"/>
      <w:r>
        <w:t xml:space="preserve"> type. Rodent species that were not detected in village land use types were generally less frequently detected throughout the study (i.e., </w:t>
      </w:r>
      <w:proofErr w:type="spellStart"/>
      <w:r>
        <w:rPr>
          <w:iCs/>
        </w:rPr>
        <w:t>Lemniscomys</w:t>
      </w:r>
      <w:proofErr w:type="spellEnd"/>
      <w:r>
        <w:rPr>
          <w:iCs/>
        </w:rPr>
        <w:t xml:space="preserve"> spp.</w:t>
      </w:r>
      <w:r>
        <w:t xml:space="preserve">, </w:t>
      </w:r>
      <w:proofErr w:type="spellStart"/>
      <w:r>
        <w:rPr>
          <w:iCs/>
        </w:rPr>
        <w:t>Malacomys</w:t>
      </w:r>
      <w:proofErr w:type="spellEnd"/>
      <w:r>
        <w:rPr>
          <w:iCs/>
        </w:rPr>
        <w:t xml:space="preserve"> spp.</w:t>
      </w:r>
      <w:r>
        <w:t xml:space="preserve"> and </w:t>
      </w:r>
      <w:r>
        <w:rPr>
          <w:iCs/>
        </w:rPr>
        <w:t xml:space="preserve">M. </w:t>
      </w:r>
      <w:proofErr w:type="spellStart"/>
      <w:r>
        <w:rPr>
          <w:iCs/>
        </w:rPr>
        <w:t>minutoides</w:t>
      </w:r>
      <w:proofErr w:type="spellEnd"/>
      <w:r>
        <w:t>)</w:t>
      </w:r>
      <w:commentRangeEnd w:id="196"/>
      <w:r w:rsidR="00A26EE7">
        <w:rPr>
          <w:rStyle w:val="CommentReference"/>
          <w:i w:val="0"/>
        </w:rPr>
        <w:commentReference w:id="196"/>
      </w:r>
    </w:p>
    <w:p w14:paraId="1CE8612A" w14:textId="7FC7A9E0" w:rsidR="00AC007E" w:rsidRDefault="00942352">
      <w:pPr>
        <w:pStyle w:val="BodyText"/>
      </w:pPr>
      <w:r>
        <w:t xml:space="preserve">There was some observed variation in species richness by season. Although, the prevalence of a species (measured as the rate of detections per 1000 TN), not accounting for incomplete detection, did not show a single trend for all species (Supplementary Material 7.). </w:t>
      </w:r>
      <w:r>
        <w:rPr>
          <w:i/>
          <w:iCs/>
        </w:rPr>
        <w:t>Mus musculus</w:t>
      </w:r>
      <w:r>
        <w:t xml:space="preserve"> had a greater detection rate in the rainy season than dry. Conversely, </w:t>
      </w:r>
      <w:r>
        <w:rPr>
          <w:i/>
          <w:iCs/>
        </w:rPr>
        <w:t xml:space="preserve">L. </w:t>
      </w:r>
      <w:proofErr w:type="spellStart"/>
      <w:r>
        <w:rPr>
          <w:i/>
          <w:iCs/>
        </w:rPr>
        <w:t>sikapusi</w:t>
      </w:r>
      <w:proofErr w:type="spellEnd"/>
      <w:r>
        <w:t xml:space="preserve">, </w:t>
      </w:r>
      <w:proofErr w:type="spellStart"/>
      <w:r>
        <w:rPr>
          <w:i/>
          <w:iCs/>
        </w:rPr>
        <w:t>Malacomys</w:t>
      </w:r>
      <w:proofErr w:type="spellEnd"/>
      <w:r>
        <w:rPr>
          <w:i/>
          <w:iCs/>
        </w:rPr>
        <w:t xml:space="preserve"> </w:t>
      </w:r>
      <w:proofErr w:type="spellStart"/>
      <w:r>
        <w:rPr>
          <w:i/>
          <w:iCs/>
        </w:rPr>
        <w:t>edwardsi</w:t>
      </w:r>
      <w:proofErr w:type="spellEnd"/>
      <w:r>
        <w:t xml:space="preserve">, </w:t>
      </w:r>
      <w:proofErr w:type="spellStart"/>
      <w:r>
        <w:rPr>
          <w:i/>
          <w:iCs/>
        </w:rPr>
        <w:t>Gerbillinae</w:t>
      </w:r>
      <w:proofErr w:type="spellEnd"/>
      <w:r>
        <w:rPr>
          <w:i/>
          <w:iCs/>
        </w:rPr>
        <w:t xml:space="preserve"> </w:t>
      </w:r>
      <w:proofErr w:type="spellStart"/>
      <w:r>
        <w:rPr>
          <w:i/>
          <w:iCs/>
        </w:rPr>
        <w:t>spp</w:t>
      </w:r>
      <w:proofErr w:type="spellEnd"/>
      <w:r>
        <w:t xml:space="preserve"> and </w:t>
      </w:r>
      <w:proofErr w:type="spellStart"/>
      <w:r>
        <w:rPr>
          <w:i/>
          <w:iCs/>
        </w:rPr>
        <w:t>Gerbilliscus</w:t>
      </w:r>
      <w:proofErr w:type="spellEnd"/>
      <w:r>
        <w:rPr>
          <w:i/>
          <w:iCs/>
        </w:rPr>
        <w:t xml:space="preserve"> </w:t>
      </w:r>
      <w:proofErr w:type="spellStart"/>
      <w:r>
        <w:rPr>
          <w:i/>
          <w:iCs/>
        </w:rPr>
        <w:t>spp</w:t>
      </w:r>
      <w:proofErr w:type="spellEnd"/>
      <w:r>
        <w:t xml:space="preserve"> had greater detection rates in the dry season. The other species had similar detection rates across both seasons. There was some further variation when stratified by land</w:t>
      </w:r>
      <w:ins w:id="197" w:author="Jones, Kate" w:date="2023-05-29T22:16:00Z">
        <w:r w:rsidR="006F52FF">
          <w:t xml:space="preserve"> </w:t>
        </w:r>
      </w:ins>
      <w:r>
        <w:t xml:space="preserve">use type. </w:t>
      </w:r>
      <w:r>
        <w:rPr>
          <w:i/>
          <w:iCs/>
        </w:rPr>
        <w:t>Mastomys natalensis</w:t>
      </w:r>
      <w:r>
        <w:t xml:space="preserve"> had greater detection rates in village</w:t>
      </w:r>
      <w:ins w:id="198" w:author="Jones, Kate" w:date="2023-05-29T22:16:00Z">
        <w:r w:rsidR="006F52FF">
          <w:t>s</w:t>
        </w:r>
      </w:ins>
      <w:r>
        <w:t xml:space="preserve"> </w:t>
      </w:r>
      <w:del w:id="199" w:author="Jones, Kate" w:date="2023-05-29T22:16:00Z">
        <w:r w:rsidDel="006F52FF">
          <w:delText xml:space="preserve">landuse types </w:delText>
        </w:r>
      </w:del>
      <w:r>
        <w:t xml:space="preserve">compared to agricultural </w:t>
      </w:r>
      <w:del w:id="200" w:author="Jones, Kate" w:date="2023-05-29T22:16:00Z">
        <w:r w:rsidDel="006F52FF">
          <w:delText xml:space="preserve">landuse </w:delText>
        </w:r>
      </w:del>
      <w:ins w:id="201" w:author="Jones, Kate" w:date="2023-05-29T22:16:00Z">
        <w:r w:rsidR="006F52FF">
          <w:t xml:space="preserve">areas </w:t>
        </w:r>
      </w:ins>
      <w:r>
        <w:t xml:space="preserve">in the rainy season while in the dry season </w:t>
      </w:r>
      <w:del w:id="202" w:author="Jones, Kate" w:date="2023-05-29T22:16:00Z">
        <w:r w:rsidDel="006F52FF">
          <w:delText xml:space="preserve">it </w:delText>
        </w:r>
      </w:del>
      <w:ins w:id="203" w:author="Jones, Kate" w:date="2023-05-29T22:16:00Z">
        <w:r w:rsidR="006F52FF">
          <w:t xml:space="preserve">this species </w:t>
        </w:r>
      </w:ins>
      <w:r>
        <w:t xml:space="preserve">was detected at similar rates in village and agricultural </w:t>
      </w:r>
      <w:del w:id="204" w:author="Jones, Kate" w:date="2023-05-29T22:16:00Z">
        <w:r w:rsidDel="006F52FF">
          <w:delText xml:space="preserve">landuse </w:delText>
        </w:r>
      </w:del>
      <w:ins w:id="205" w:author="Jones, Kate" w:date="2023-05-29T22:16:00Z">
        <w:r w:rsidR="006F52FF">
          <w:t xml:space="preserve">areas </w:t>
        </w:r>
      </w:ins>
      <w:r>
        <w:t>(</w:t>
      </w:r>
      <w:commentRangeStart w:id="206"/>
      <w:r>
        <w:t>Supplementary Material 7B</w:t>
      </w:r>
      <w:commentRangeEnd w:id="206"/>
      <w:r w:rsidR="006F52FF">
        <w:rPr>
          <w:rStyle w:val="CommentReference"/>
        </w:rPr>
        <w:commentReference w:id="206"/>
      </w:r>
      <w:r>
        <w:t xml:space="preserve">.). </w:t>
      </w:r>
      <w:proofErr w:type="spellStart"/>
      <w:r>
        <w:rPr>
          <w:i/>
          <w:iCs/>
        </w:rPr>
        <w:t>Praomys</w:t>
      </w:r>
      <w:proofErr w:type="spellEnd"/>
      <w:r>
        <w:rPr>
          <w:i/>
          <w:iCs/>
        </w:rPr>
        <w:t xml:space="preserve"> </w:t>
      </w:r>
      <w:proofErr w:type="spellStart"/>
      <w:r>
        <w:rPr>
          <w:i/>
          <w:iCs/>
        </w:rPr>
        <w:t>spp</w:t>
      </w:r>
      <w:proofErr w:type="spellEnd"/>
      <w:r>
        <w:t xml:space="preserve"> </w:t>
      </w:r>
      <w:r>
        <w:lastRenderedPageBreak/>
        <w:t xml:space="preserve">had greater detection rates in </w:t>
      </w:r>
      <w:del w:id="207" w:author="Jones, Kate" w:date="2023-05-29T22:17:00Z">
        <w:r w:rsidDel="006F52FF">
          <w:delText xml:space="preserve">the </w:delText>
        </w:r>
      </w:del>
      <w:r>
        <w:t>forest</w:t>
      </w:r>
      <w:ins w:id="208" w:author="Jones, Kate" w:date="2023-05-29T22:17:00Z">
        <w:r w:rsidR="006F52FF">
          <w:t>s</w:t>
        </w:r>
      </w:ins>
      <w:r>
        <w:t xml:space="preserve"> </w:t>
      </w:r>
      <w:del w:id="209" w:author="Jones, Kate" w:date="2023-05-29T22:17:00Z">
        <w:r w:rsidDel="006F52FF">
          <w:delText xml:space="preserve">landuse type </w:delText>
        </w:r>
      </w:del>
      <w:r>
        <w:t>during the dry season compared with the rainy season. No other species had important variations by season stratified by land</w:t>
      </w:r>
      <w:ins w:id="210" w:author="Jones, Kate" w:date="2023-05-29T22:17:00Z">
        <w:r w:rsidR="006F52FF">
          <w:t xml:space="preserve"> </w:t>
        </w:r>
      </w:ins>
      <w:r>
        <w:t>use type.</w:t>
      </w:r>
    </w:p>
    <w:p w14:paraId="19E44A33" w14:textId="77777777" w:rsidR="00AC007E" w:rsidRDefault="00942352">
      <w:pPr>
        <w:pStyle w:val="Heading2"/>
      </w:pPr>
      <w:bookmarkStart w:id="211" w:name="X122ce6682c29795cc1299448a23f6ba80b63b2e"/>
      <w:bookmarkEnd w:id="147"/>
      <w:r>
        <w:t>Estimating the effect of land use on species occurrence and richness</w:t>
      </w:r>
    </w:p>
    <w:p w14:paraId="65FF3402" w14:textId="680D3B21" w:rsidR="00AC007E" w:rsidRDefault="00942352">
      <w:pPr>
        <w:pStyle w:val="FirstParagraph"/>
      </w:pPr>
      <w:moveFromRangeStart w:id="212" w:author="David Simons" w:date="2023-05-30T11:41:00Z" w:name="move136339294"/>
      <w:commentRangeStart w:id="213"/>
      <w:moveFrom w:id="214" w:author="David Simons" w:date="2023-05-30T11:41:00Z">
        <w:r w:rsidDel="00BA2F0A">
          <w:t xml:space="preserve">We drew posterior samples from the most parsimonious Bayesian occupancy model incorporating spatial autocorrelation to estimate the probability of occurrence of a species within a trapping grid cell (see Supplementary Material 8. for model selection). Occurrence terms included landuse type, village study site and scaled terms for distance to the nearest permanent structure and elevation. Detection terms included scaled precipitation and trapping effort (TN) and the fraction of a full moon. </w:t>
        </w:r>
        <w:commentRangeEnd w:id="213"/>
        <w:r w:rsidR="006F52FF" w:rsidDel="00BA2F0A">
          <w:rPr>
            <w:rStyle w:val="CommentReference"/>
          </w:rPr>
          <w:commentReference w:id="213"/>
        </w:r>
      </w:moveFrom>
      <w:moveFromRangeEnd w:id="212"/>
      <w:r>
        <w:t>We found three patterns of probability of occurrence (</w:t>
      </w:r>
      <m:oMath>
        <m:r>
          <w:rPr>
            <w:rFonts w:ascii="Cambria Math" w:hAnsi="Cambria Math"/>
          </w:rPr>
          <m:t>ψ</m:t>
        </m:r>
      </m:oMath>
      <w:r>
        <w:t>) within a trapping grid cell for the seven included species (Figure 3</w:t>
      </w:r>
      <w:del w:id="215" w:author="Jones, Kate" w:date="2023-05-29T22:19:00Z">
        <w:r w:rsidDel="006F52FF">
          <w:delText>.</w:delText>
        </w:r>
      </w:del>
      <w:ins w:id="216" w:author="Jones, Kate" w:date="2023-05-29T22:19:00Z">
        <w:r w:rsidR="006F52FF">
          <w:t xml:space="preserve">, </w:t>
        </w:r>
      </w:ins>
      <w:del w:id="217" w:author="Jones, Kate" w:date="2023-05-29T22:19:00Z">
        <w:r w:rsidDel="006F52FF">
          <w:delText>)</w:delText>
        </w:r>
      </w:del>
      <w:ins w:id="218" w:author="Jones, Kate" w:date="2023-05-29T22:19:00Z">
        <w:r w:rsidR="006F52FF">
          <w:t xml:space="preserve">and </w:t>
        </w:r>
      </w:ins>
      <w:del w:id="219" w:author="Jones, Kate" w:date="2023-05-29T22:19:00Z">
        <w:r w:rsidDel="006F52FF">
          <w:delText xml:space="preserve">, </w:delText>
        </w:r>
      </w:del>
      <w:r>
        <w:t>marginal effects of the remaining parameters are shown in Supplementary Material 9</w:t>
      </w:r>
      <w:ins w:id="220" w:author="Jones, Kate" w:date="2023-05-29T22:19:00Z">
        <w:r w:rsidR="006F52FF">
          <w:t>)</w:t>
        </w:r>
      </w:ins>
      <w:r>
        <w:t xml:space="preserve">. First, </w:t>
      </w:r>
      <w:r>
        <w:rPr>
          <w:i/>
          <w:iCs/>
        </w:rPr>
        <w:t>M. natalensis</w:t>
      </w:r>
      <w:r>
        <w:t xml:space="preserve">, </w:t>
      </w:r>
      <w:r>
        <w:rPr>
          <w:i/>
          <w:iCs/>
        </w:rPr>
        <w:t xml:space="preserve">R. </w:t>
      </w:r>
      <w:proofErr w:type="spellStart"/>
      <w:r>
        <w:rPr>
          <w:i/>
          <w:iCs/>
        </w:rPr>
        <w:t>rattus</w:t>
      </w:r>
      <w:proofErr w:type="spellEnd"/>
      <w:r>
        <w:t xml:space="preserve"> and </w:t>
      </w:r>
      <w:r>
        <w:rPr>
          <w:i/>
          <w:iCs/>
        </w:rPr>
        <w:t>M. musculus</w:t>
      </w:r>
      <w:r>
        <w:t xml:space="preserve"> had greatest probabilities of occurrence in village</w:t>
      </w:r>
      <w:ins w:id="221" w:author="Jones, Kate" w:date="2023-05-29T22:20:00Z">
        <w:r w:rsidR="006F52FF">
          <w:t>s</w:t>
        </w:r>
      </w:ins>
      <w:r>
        <w:t xml:space="preserve"> </w:t>
      </w:r>
      <w:del w:id="222" w:author="Jones, Kate" w:date="2023-05-29T22:20:00Z">
        <w:r w:rsidDel="006F52FF">
          <w:delText xml:space="preserve">landuse types </w:delText>
        </w:r>
      </w:del>
      <w:r>
        <w:t xml:space="preserve">with lower occurrence probabilities in agricultural and forest </w:t>
      </w:r>
      <w:del w:id="223" w:author="Jones, Kate" w:date="2023-05-29T22:20:00Z">
        <w:r w:rsidDel="006F52FF">
          <w:delText>landuse types</w:delText>
        </w:r>
      </w:del>
      <w:ins w:id="224" w:author="Jones, Kate" w:date="2023-05-29T22:20:00Z">
        <w:r w:rsidR="006F52FF">
          <w:t>areas</w:t>
        </w:r>
      </w:ins>
      <w:r>
        <w:t xml:space="preserve">. </w:t>
      </w:r>
      <w:r>
        <w:rPr>
          <w:i/>
          <w:iCs/>
        </w:rPr>
        <w:t>Mastomys natalensis</w:t>
      </w:r>
      <w:r>
        <w:t xml:space="preserve"> differed from the two commensal, invasive species (</w:t>
      </w:r>
      <w:r>
        <w:rPr>
          <w:i/>
          <w:iCs/>
        </w:rPr>
        <w:t xml:space="preserve">R </w:t>
      </w:r>
      <w:proofErr w:type="spellStart"/>
      <w:r>
        <w:rPr>
          <w:i/>
          <w:iCs/>
        </w:rPr>
        <w:t>rattus</w:t>
      </w:r>
      <w:proofErr w:type="spellEnd"/>
      <w:r>
        <w:t xml:space="preserve"> and </w:t>
      </w:r>
      <w:r>
        <w:rPr>
          <w:i/>
          <w:iCs/>
        </w:rPr>
        <w:t>M musculus</w:t>
      </w:r>
      <w:r>
        <w:t xml:space="preserve">) as their probability of occurrence in agricultural settings was generally high. Second, </w:t>
      </w:r>
      <w:proofErr w:type="spellStart"/>
      <w:r>
        <w:rPr>
          <w:i/>
          <w:iCs/>
        </w:rPr>
        <w:t>Praomys</w:t>
      </w:r>
      <w:proofErr w:type="spellEnd"/>
      <w:r>
        <w:rPr>
          <w:i/>
          <w:iCs/>
        </w:rPr>
        <w:t xml:space="preserve"> spp.</w:t>
      </w:r>
      <w:r>
        <w:t xml:space="preserve"> had high probability of occurrence in forest</w:t>
      </w:r>
      <w:ins w:id="225" w:author="Jones, Kate" w:date="2023-05-29T22:20:00Z">
        <w:r w:rsidR="006F52FF">
          <w:t xml:space="preserve">s </w:t>
        </w:r>
      </w:ins>
      <w:del w:id="226" w:author="Jones, Kate" w:date="2023-05-29T22:20:00Z">
        <w:r w:rsidDel="006F52FF">
          <w:delText xml:space="preserve"> landuse types </w:delText>
        </w:r>
      </w:del>
      <w:r>
        <w:t xml:space="preserve">with lower probabilities in agricultural </w:t>
      </w:r>
      <w:ins w:id="227" w:author="Jones, Kate" w:date="2023-05-29T22:21:00Z">
        <w:r w:rsidR="006F52FF">
          <w:t xml:space="preserve">areas </w:t>
        </w:r>
      </w:ins>
      <w:r>
        <w:t>and village</w:t>
      </w:r>
      <w:del w:id="228" w:author="Jones, Kate" w:date="2023-05-29T22:21:00Z">
        <w:r w:rsidDel="006F52FF">
          <w:delText xml:space="preserve"> </w:delText>
        </w:r>
      </w:del>
      <w:ins w:id="229" w:author="Jones, Kate" w:date="2023-05-29T22:21:00Z">
        <w:r w:rsidR="006F52FF">
          <w:t>s</w:t>
        </w:r>
      </w:ins>
      <w:del w:id="230" w:author="Jones, Kate" w:date="2023-05-29T22:21:00Z">
        <w:r w:rsidDel="006F52FF">
          <w:delText>landuse types</w:delText>
        </w:r>
      </w:del>
      <w:r>
        <w:t xml:space="preserve">. Finally, </w:t>
      </w:r>
      <w:proofErr w:type="spellStart"/>
      <w:r>
        <w:rPr>
          <w:i/>
          <w:iCs/>
        </w:rPr>
        <w:t>Crocidura</w:t>
      </w:r>
      <w:proofErr w:type="spellEnd"/>
      <w:r>
        <w:rPr>
          <w:i/>
          <w:iCs/>
        </w:rPr>
        <w:t xml:space="preserve"> </w:t>
      </w:r>
      <w:proofErr w:type="spellStart"/>
      <w:r>
        <w:rPr>
          <w:i/>
          <w:iCs/>
        </w:rPr>
        <w:t>spp</w:t>
      </w:r>
      <w:proofErr w:type="spellEnd"/>
      <w:r>
        <w:t xml:space="preserve">, </w:t>
      </w:r>
      <w:proofErr w:type="spellStart"/>
      <w:r>
        <w:rPr>
          <w:i/>
          <w:iCs/>
        </w:rPr>
        <w:t>Lophuromys</w:t>
      </w:r>
      <w:proofErr w:type="spellEnd"/>
      <w:r>
        <w:rPr>
          <w:i/>
          <w:iCs/>
        </w:rPr>
        <w:t xml:space="preserve"> </w:t>
      </w:r>
      <w:proofErr w:type="spellStart"/>
      <w:r>
        <w:rPr>
          <w:i/>
          <w:iCs/>
        </w:rPr>
        <w:t>spp</w:t>
      </w:r>
      <w:proofErr w:type="spellEnd"/>
      <w:r>
        <w:t xml:space="preserve"> and </w:t>
      </w:r>
      <w:r>
        <w:rPr>
          <w:i/>
          <w:iCs/>
        </w:rPr>
        <w:t xml:space="preserve">Mus </w:t>
      </w:r>
      <w:proofErr w:type="spellStart"/>
      <w:r>
        <w:rPr>
          <w:i/>
          <w:iCs/>
        </w:rPr>
        <w:t>minutoides</w:t>
      </w:r>
      <w:proofErr w:type="spellEnd"/>
      <w:r>
        <w:t xml:space="preserve"> had their highest probabilities of occurrence in agricultural </w:t>
      </w:r>
      <w:del w:id="231" w:author="Jones, Kate" w:date="2023-05-29T22:21:00Z">
        <w:r w:rsidDel="006F52FF">
          <w:delText>land use</w:delText>
        </w:r>
      </w:del>
      <w:ins w:id="232" w:author="Jones, Kate" w:date="2023-05-29T22:21:00Z">
        <w:r w:rsidR="006F52FF">
          <w:t>areas</w:t>
        </w:r>
      </w:ins>
      <w:r>
        <w:t xml:space="preserve"> with lower probabilities of occurrence in forest</w:t>
      </w:r>
      <w:ins w:id="233" w:author="Jones, Kate" w:date="2023-05-29T22:21:00Z">
        <w:r w:rsidR="006F52FF">
          <w:t>s</w:t>
        </w:r>
      </w:ins>
      <w:r>
        <w:t xml:space="preserve"> and village</w:t>
      </w:r>
      <w:del w:id="234" w:author="Jones, Kate" w:date="2023-05-29T22:21:00Z">
        <w:r w:rsidDel="006F52FF">
          <w:delText xml:space="preserve"> </w:delText>
        </w:r>
      </w:del>
      <w:ins w:id="235" w:author="Jones, Kate" w:date="2023-05-29T22:21:00Z">
        <w:r w:rsidR="006F52FF">
          <w:t>s</w:t>
        </w:r>
      </w:ins>
      <w:del w:id="236" w:author="Jones, Kate" w:date="2023-05-29T22:21:00Z">
        <w:r w:rsidDel="006F52FF">
          <w:delText>landuse</w:delText>
        </w:r>
      </w:del>
      <w:r>
        <w:t>. No species showed high probability of occurrence across all land use types, consistent with species being adapted to distinct ecological niches.</w:t>
      </w:r>
    </w:p>
    <w:p w14:paraId="0A7B1463" w14:textId="77ABFAFD" w:rsidR="00AC007E" w:rsidRDefault="00942352">
      <w:pPr>
        <w:pStyle w:val="CaptionedFigure"/>
        <w:rPr>
          <w:ins w:id="237" w:author="David Simons" w:date="2023-05-30T11:42:00Z"/>
        </w:rPr>
      </w:pPr>
      <w:commentRangeStart w:id="238"/>
      <w:del w:id="239" w:author="David Simons" w:date="2023-05-30T11:42:00Z">
        <w:r w:rsidDel="00BA2F0A">
          <w:rPr>
            <w:noProof/>
            <w:lang w:val="en-GB" w:eastAsia="en-GB"/>
          </w:rPr>
          <w:lastRenderedPageBreak/>
          <w:drawing>
            <wp:inline distT="0" distB="0" distL="0" distR="0" wp14:anchorId="074847B8" wp14:editId="1BC8BE83">
              <wp:extent cx="6515100" cy="5105400"/>
              <wp:effectExtent l="0" t="0" r="0" b="0"/>
              <wp:docPr id="52" name="Picture" descr="Figure 3. Probability of species occurrence across a landuse gradient. The probability of occurrence (\psi), within different land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landuse type (x-axis and point colour) for each species. The range of points indicates confidence of the modelled estimate for that landuse type. For example the narrow range of probabilities for Mastomys natalensis in forest landuse types (0-13%) is suggestive that the probability of this species occurring within forest settings to be very low. The wide range of probabilities for some species, such as, Praomys spp. in agricultural landuse types, between 0-90% is suggestive that in some agricultural grid cells the probability of occurrence was very low while in others it was very likely to occur."/>
              <wp:cNvGraphicFramePr/>
              <a:graphic xmlns:a="http://schemas.openxmlformats.org/drawingml/2006/main">
                <a:graphicData uri="http://schemas.openxmlformats.org/drawingml/2006/picture">
                  <pic:pic xmlns:pic="http://schemas.openxmlformats.org/drawingml/2006/picture">
                    <pic:nvPicPr>
                      <pic:cNvPr id="53" name="Picture" descr="../output/Figure_3.png"/>
                      <pic:cNvPicPr>
                        <a:picLocks noChangeAspect="1" noChangeArrowheads="1"/>
                      </pic:cNvPicPr>
                    </pic:nvPicPr>
                    <pic:blipFill>
                      <a:blip r:embed="rId18"/>
                      <a:stretch>
                        <a:fillRect/>
                      </a:stretch>
                    </pic:blipFill>
                    <pic:spPr bwMode="auto">
                      <a:xfrm>
                        <a:off x="0" y="0"/>
                        <a:ext cx="6515789" cy="5105940"/>
                      </a:xfrm>
                      <a:prstGeom prst="rect">
                        <a:avLst/>
                      </a:prstGeom>
                      <a:noFill/>
                      <a:ln w="9525">
                        <a:noFill/>
                        <a:headEnd/>
                        <a:tailEnd/>
                      </a:ln>
                    </pic:spPr>
                  </pic:pic>
                </a:graphicData>
              </a:graphic>
            </wp:inline>
          </w:drawing>
        </w:r>
      </w:del>
      <w:commentRangeEnd w:id="238"/>
      <w:r w:rsidR="006F52FF">
        <w:rPr>
          <w:rStyle w:val="CommentReference"/>
        </w:rPr>
        <w:commentReference w:id="238"/>
      </w:r>
    </w:p>
    <w:p w14:paraId="22CB2799" w14:textId="39DECFFD" w:rsidR="00BA2F0A" w:rsidRDefault="00BA2F0A">
      <w:pPr>
        <w:pStyle w:val="CaptionedFigure"/>
      </w:pPr>
      <w:ins w:id="240" w:author="David Simons" w:date="2023-05-30T11:42:00Z">
        <w:r>
          <w:rPr>
            <w:noProof/>
          </w:rPr>
          <w:lastRenderedPageBreak/>
          <w:drawing>
            <wp:inline distT="0" distB="0" distL="0" distR="0" wp14:anchorId="2E192CA0" wp14:editId="3649E7F1">
              <wp:extent cx="5943600" cy="4862830"/>
              <wp:effectExtent l="0" t="0" r="0" b="0"/>
              <wp:docPr id="1260193013"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3013" name="Picture 1" descr="A picture containing text, diagram, screenshot, plo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862830"/>
                      </a:xfrm>
                      <a:prstGeom prst="rect">
                        <a:avLst/>
                      </a:prstGeom>
                      <a:noFill/>
                      <a:ln>
                        <a:noFill/>
                      </a:ln>
                    </pic:spPr>
                  </pic:pic>
                </a:graphicData>
              </a:graphic>
            </wp:inline>
          </w:drawing>
        </w:r>
      </w:ins>
    </w:p>
    <w:p w14:paraId="2EC9BD68" w14:textId="2D6132DC" w:rsidR="00AC007E" w:rsidRDefault="00942352">
      <w:pPr>
        <w:pStyle w:val="ImageCaption"/>
      </w:pPr>
      <w:r>
        <w:rPr>
          <w:b/>
          <w:bCs/>
        </w:rPr>
        <w:t xml:space="preserve">Figure </w:t>
      </w:r>
      <w:commentRangeStart w:id="241"/>
      <w:r>
        <w:rPr>
          <w:b/>
          <w:bCs/>
        </w:rPr>
        <w:t>3</w:t>
      </w:r>
      <w:commentRangeEnd w:id="241"/>
      <w:r w:rsidR="009B2E79">
        <w:rPr>
          <w:rStyle w:val="CommentReference"/>
          <w:i w:val="0"/>
        </w:rPr>
        <w:commentReference w:id="241"/>
      </w:r>
      <w:r>
        <w:rPr>
          <w:b/>
          <w:bCs/>
        </w:rPr>
        <w:t>.</w:t>
      </w:r>
      <w:r>
        <w:t xml:space="preserve"> Probability of species occurrence</w:t>
      </w:r>
      <w:ins w:id="242" w:author="Jones, Kate" w:date="2023-05-29T22:23:00Z">
        <w:r w:rsidR="006F52FF">
          <w:t xml:space="preserve"> (</w:t>
        </w:r>
      </w:ins>
      <m:oMath>
        <m:r>
          <w:ins w:id="243" w:author="Jones, Kate" w:date="2023-05-29T22:23:00Z">
            <w:rPr>
              <w:rFonts w:ascii="Cambria Math" w:hAnsi="Cambria Math"/>
            </w:rPr>
            <m:t>ψ</m:t>
          </w:ins>
        </m:r>
      </m:oMath>
      <w:ins w:id="244" w:author="Jones, Kate" w:date="2023-05-29T22:23:00Z">
        <w:r w:rsidR="006F52FF">
          <w:t xml:space="preserve">), </w:t>
        </w:r>
      </w:ins>
      <w:del w:id="245" w:author="Jones, Kate" w:date="2023-05-29T22:23:00Z">
        <w:r w:rsidDel="006F52FF">
          <w:delText xml:space="preserve"> </w:delText>
        </w:r>
      </w:del>
      <w:r>
        <w:t>across a land</w:t>
      </w:r>
      <w:ins w:id="246" w:author="Jones, Kate" w:date="2023-05-29T22:23:00Z">
        <w:r w:rsidR="006F52FF">
          <w:t xml:space="preserve"> </w:t>
        </w:r>
      </w:ins>
      <w:r>
        <w:t>use gradient</w:t>
      </w:r>
      <w:del w:id="247" w:author="Jones, Kate" w:date="2023-05-29T22:23:00Z">
        <w:r w:rsidDel="006F52FF">
          <w:delText>. The probability of occurrence (</w:delText>
        </w:r>
      </w:del>
      <m:oMath>
        <m:r>
          <w:del w:id="248" w:author="Jones, Kate" w:date="2023-05-29T22:23:00Z">
            <w:rPr>
              <w:rFonts w:ascii="Cambria Math" w:hAnsi="Cambria Math"/>
            </w:rPr>
            <m:t>ψ</m:t>
          </w:del>
        </m:r>
      </m:oMath>
      <w:del w:id="249" w:author="Jones, Kate" w:date="2023-05-29T22:23:00Z">
        <w:r w:rsidDel="006F52FF">
          <w:delText>), within different landuse types,</w:delText>
        </w:r>
      </w:del>
      <w:r>
        <w:t xml:space="preserve"> for </w:t>
      </w:r>
      <w:del w:id="250" w:author="Jones, Kate" w:date="2023-05-29T22:23:00Z">
        <w:r w:rsidDel="006F52FF">
          <w:delText xml:space="preserve">the </w:delText>
        </w:r>
      </w:del>
      <w:r>
        <w:t xml:space="preserve">seven </w:t>
      </w:r>
      <w:del w:id="251" w:author="Jones, Kate" w:date="2023-05-29T22:24:00Z">
        <w:r w:rsidDel="006F52FF">
          <w:delText xml:space="preserve">small </w:delText>
        </w:r>
      </w:del>
      <w:ins w:id="252" w:author="Jones, Kate" w:date="2023-05-29T22:24:00Z">
        <w:r w:rsidR="006F52FF">
          <w:t xml:space="preserve">rodent </w:t>
        </w:r>
      </w:ins>
      <w:del w:id="253" w:author="Jones, Kate" w:date="2023-05-29T22:24:00Z">
        <w:r w:rsidDel="006F52FF">
          <w:delText xml:space="preserve">mammal </w:delText>
        </w:r>
      </w:del>
      <w:r>
        <w:t>species</w:t>
      </w:r>
      <w:ins w:id="254" w:author="Jones, Kate" w:date="2023-05-29T22:24:00Z">
        <w:r w:rsidR="006F52FF">
          <w:t xml:space="preserve">. </w:t>
        </w:r>
      </w:ins>
      <w:del w:id="255" w:author="Jones, Kate" w:date="2023-05-29T22:24:00Z">
        <w:r w:rsidDel="006F52FF">
          <w:delText xml:space="preserve"> with more than 10 detections is shown. </w:delText>
        </w:r>
      </w:del>
      <w:r>
        <w:t>Each point is the median of the predicted probability of occurrence for a species obtained from the posterior distribution at a trapping grid cell</w:t>
      </w:r>
      <w:ins w:id="256" w:author="Jones, Kate" w:date="2023-05-29T22:26:00Z">
        <w:r w:rsidR="006F52FF">
          <w:t xml:space="preserve"> and </w:t>
        </w:r>
        <w:proofErr w:type="spellStart"/>
        <w:r w:rsidR="006F52FF">
          <w:t>colours</w:t>
        </w:r>
        <w:proofErr w:type="spellEnd"/>
        <w:r w:rsidR="006F52FF">
          <w:t xml:space="preserve"> correspond </w:t>
        </w:r>
        <w:r w:rsidR="009918A2">
          <w:t xml:space="preserve">to land use type. </w:t>
        </w:r>
      </w:ins>
      <w:del w:id="257" w:author="Jones, Kate" w:date="2023-05-29T22:26:00Z">
        <w:r w:rsidDel="006F52FF">
          <w:delText xml:space="preserve">. </w:delText>
        </w:r>
      </w:del>
      <w:r>
        <w:t xml:space="preserve">Predictions were obtained for each of the 1,939 trapping grid cells. </w:t>
      </w:r>
      <w:del w:id="258" w:author="Jones, Kate" w:date="2023-05-29T22:27:00Z">
        <w:r w:rsidDel="009918A2">
          <w:delText>The y-axis corresponds to the probability of occurrence (</w:delText>
        </w:r>
      </w:del>
      <m:oMath>
        <m:r>
          <w:del w:id="259" w:author="Jones, Kate" w:date="2023-05-29T22:27:00Z">
            <w:rPr>
              <w:rFonts w:ascii="Cambria Math" w:hAnsi="Cambria Math"/>
            </w:rPr>
            <m:t>ψ</m:t>
          </w:del>
        </m:r>
      </m:oMath>
      <w:del w:id="260" w:author="Jones, Kate" w:date="2023-05-29T22:27:00Z">
        <w:r w:rsidDel="009918A2">
          <w:delText xml:space="preserve">) at that trapping grid cell stratified by landuse type (x-axis and point colour) for each species. </w:delText>
        </w:r>
      </w:del>
      <w:r>
        <w:t xml:space="preserve">The range of points indicates confidence of the modelled estimate for that landuse type. </w:t>
      </w:r>
      <w:commentRangeStart w:id="261"/>
      <w:r>
        <w:t xml:space="preserve">For example the narrow range of probabilities for </w:t>
      </w:r>
      <w:r>
        <w:rPr>
          <w:iCs/>
        </w:rPr>
        <w:t>Mastomys natalensis</w:t>
      </w:r>
      <w:r>
        <w:t xml:space="preserve"> in forest </w:t>
      </w:r>
      <w:proofErr w:type="spellStart"/>
      <w:r>
        <w:t>landuse</w:t>
      </w:r>
      <w:proofErr w:type="spellEnd"/>
      <w:r>
        <w:t xml:space="preserve"> types (0-13%) is suggestive that the probability of this species occurring within forest settings to be very low. The wide range of probabilities for some species, such as, </w:t>
      </w:r>
      <w:proofErr w:type="spellStart"/>
      <w:r>
        <w:rPr>
          <w:iCs/>
        </w:rPr>
        <w:t>Praomys</w:t>
      </w:r>
      <w:proofErr w:type="spellEnd"/>
      <w:r>
        <w:rPr>
          <w:iCs/>
        </w:rPr>
        <w:t xml:space="preserve"> spp.</w:t>
      </w:r>
      <w:r>
        <w:t xml:space="preserve"> in agricultural </w:t>
      </w:r>
      <w:proofErr w:type="spellStart"/>
      <w:r>
        <w:t>landuse</w:t>
      </w:r>
      <w:proofErr w:type="spellEnd"/>
      <w:r>
        <w:t xml:space="preserve"> types, between 0-90% is suggestive that in some agricultural grid cells the probability of occurrence was very low while in others it was very likely to occur.</w:t>
      </w:r>
      <w:commentRangeEnd w:id="261"/>
      <w:r w:rsidR="006F52FF">
        <w:rPr>
          <w:rStyle w:val="CommentReference"/>
          <w:i w:val="0"/>
        </w:rPr>
        <w:commentReference w:id="261"/>
      </w:r>
    </w:p>
    <w:p w14:paraId="0C741567" w14:textId="5AFBF2F1" w:rsidR="00AC007E" w:rsidRDefault="00942352">
      <w:pPr>
        <w:pStyle w:val="BodyText"/>
      </w:pPr>
      <w:r>
        <w:t>The probability of occurrence within a trapping grid cell of some species within the same land</w:t>
      </w:r>
      <w:ins w:id="262" w:author="Jones, Kate" w:date="2023-05-29T22:28:00Z">
        <w:r w:rsidR="009C67CA">
          <w:t xml:space="preserve"> </w:t>
        </w:r>
      </w:ins>
      <w:r>
        <w:t>use types showed wide variability for some species. To further explore this we stratified village study sites by human population density into rural and peri-urban (rural &lt;= 500 individuals per 1km</w:t>
      </w:r>
      <w:r>
        <w:rPr>
          <w:vertAlign w:val="superscript"/>
        </w:rPr>
        <w:t>2</w:t>
      </w:r>
      <w:r>
        <w:t>)</w:t>
      </w:r>
      <w:ins w:id="263" w:author="Jones, Kate" w:date="2023-05-29T22:28:00Z">
        <w:r w:rsidR="009C67CA">
          <w:t xml:space="preserve"> (</w:t>
        </w:r>
      </w:ins>
      <w:ins w:id="264" w:author="Jones, Kate" w:date="2023-05-29T22:29:00Z">
        <w:r w:rsidR="009C67CA">
          <w:t>Figure 4)</w:t>
        </w:r>
      </w:ins>
      <w:r>
        <w:t xml:space="preserve">. The probability of occurrence of </w:t>
      </w:r>
      <w:r>
        <w:rPr>
          <w:i/>
          <w:iCs/>
        </w:rPr>
        <w:t>M natalensis</w:t>
      </w:r>
      <w:r>
        <w:t xml:space="preserve"> was </w:t>
      </w:r>
      <w:r>
        <w:lastRenderedPageBreak/>
        <w:t xml:space="preserve">importantly different, with high probability of occurrence in both agricultural and village </w:t>
      </w:r>
      <w:del w:id="265" w:author="Jones, Kate" w:date="2023-05-29T22:28:00Z">
        <w:r w:rsidDel="009C67CA">
          <w:delText xml:space="preserve">landuse </w:delText>
        </w:r>
      </w:del>
      <w:r>
        <w:t xml:space="preserve">settings in rural areas but substantially lower probability in peri-urban village study sites. The same pattern was observed for </w:t>
      </w:r>
      <w:r>
        <w:rPr>
          <w:i/>
          <w:iCs/>
        </w:rPr>
        <w:t xml:space="preserve">R. </w:t>
      </w:r>
      <w:proofErr w:type="spellStart"/>
      <w:r>
        <w:rPr>
          <w:i/>
          <w:iCs/>
        </w:rPr>
        <w:t>rattus</w:t>
      </w:r>
      <w:proofErr w:type="spellEnd"/>
      <w:r>
        <w:t xml:space="preserve">. For the rodent species predicted to have lower probability of occurrence in village </w:t>
      </w:r>
      <w:del w:id="266" w:author="Jones, Kate" w:date="2023-05-29T22:29:00Z">
        <w:r w:rsidDel="009C67CA">
          <w:delText xml:space="preserve">landuse </w:delText>
        </w:r>
      </w:del>
      <w:r>
        <w:t xml:space="preserve">settings, namely, </w:t>
      </w:r>
      <w:proofErr w:type="spellStart"/>
      <w:r>
        <w:rPr>
          <w:i/>
          <w:iCs/>
        </w:rPr>
        <w:t>Praomys</w:t>
      </w:r>
      <w:proofErr w:type="spellEnd"/>
      <w:r>
        <w:rPr>
          <w:i/>
          <w:iCs/>
        </w:rPr>
        <w:t xml:space="preserve"> </w:t>
      </w:r>
      <w:proofErr w:type="spellStart"/>
      <w:r>
        <w:rPr>
          <w:i/>
          <w:iCs/>
        </w:rPr>
        <w:t>spp</w:t>
      </w:r>
      <w:proofErr w:type="spellEnd"/>
      <w:r>
        <w:t xml:space="preserve">, </w:t>
      </w:r>
      <w:proofErr w:type="spellStart"/>
      <w:r>
        <w:rPr>
          <w:i/>
          <w:iCs/>
        </w:rPr>
        <w:t>Lophuromys</w:t>
      </w:r>
      <w:proofErr w:type="spellEnd"/>
      <w:r>
        <w:rPr>
          <w:i/>
          <w:iCs/>
        </w:rPr>
        <w:t xml:space="preserve"> </w:t>
      </w:r>
      <w:proofErr w:type="spellStart"/>
      <w:r>
        <w:rPr>
          <w:i/>
          <w:iCs/>
        </w:rPr>
        <w:t>sikapusi</w:t>
      </w:r>
      <w:proofErr w:type="spellEnd"/>
      <w:r>
        <w:t xml:space="preserve"> and </w:t>
      </w:r>
      <w:r>
        <w:rPr>
          <w:i/>
          <w:iCs/>
        </w:rPr>
        <w:t xml:space="preserve">M. </w:t>
      </w:r>
      <w:proofErr w:type="spellStart"/>
      <w:r>
        <w:rPr>
          <w:i/>
          <w:iCs/>
        </w:rPr>
        <w:t>minutoides</w:t>
      </w:r>
      <w:proofErr w:type="spellEnd"/>
      <w:r>
        <w:t xml:space="preserve"> probabilities of occurrence were greater in all land</w:t>
      </w:r>
      <w:ins w:id="267" w:author="Jones, Kate" w:date="2023-05-29T22:29:00Z">
        <w:r w:rsidR="009C67CA">
          <w:t xml:space="preserve"> </w:t>
        </w:r>
      </w:ins>
      <w:r>
        <w:t xml:space="preserve">use types in rural areas compared to peri-urban areas. Shrew species were predicted to have similar probabilities of occurrence in rural and peri-urban areas. In contrast, </w:t>
      </w:r>
      <w:r>
        <w:rPr>
          <w:i/>
          <w:iCs/>
        </w:rPr>
        <w:t>M. musculus</w:t>
      </w:r>
      <w:r>
        <w:t xml:space="preserve"> was predicted to have a low probability of occurrence in all land</w:t>
      </w:r>
      <w:ins w:id="268" w:author="Jones, Kate" w:date="2023-05-29T22:29:00Z">
        <w:r w:rsidR="009C67CA">
          <w:t xml:space="preserve"> </w:t>
        </w:r>
      </w:ins>
      <w:r>
        <w:t xml:space="preserve">use types in rural areas, with high values only for village </w:t>
      </w:r>
      <w:del w:id="269" w:author="Jones, Kate" w:date="2023-05-29T22:29:00Z">
        <w:r w:rsidDel="009C67CA">
          <w:delText xml:space="preserve">landuse </w:delText>
        </w:r>
      </w:del>
      <w:r>
        <w:t>settings in peri-urban areas. The occurrence probabilities for the three commensal species (</w:t>
      </w:r>
      <w:r>
        <w:rPr>
          <w:i/>
          <w:iCs/>
        </w:rPr>
        <w:t>M. natalensis</w:t>
      </w:r>
      <w:r>
        <w:t xml:space="preserve">, </w:t>
      </w:r>
      <w:r>
        <w:rPr>
          <w:i/>
          <w:iCs/>
        </w:rPr>
        <w:t xml:space="preserve">R. </w:t>
      </w:r>
      <w:proofErr w:type="spellStart"/>
      <w:r>
        <w:rPr>
          <w:i/>
          <w:iCs/>
        </w:rPr>
        <w:t>rattus</w:t>
      </w:r>
      <w:proofErr w:type="spellEnd"/>
      <w:r>
        <w:t xml:space="preserve"> and </w:t>
      </w:r>
      <w:r>
        <w:rPr>
          <w:i/>
          <w:iCs/>
        </w:rPr>
        <w:t>M. musculus</w:t>
      </w:r>
      <w:r>
        <w:t xml:space="preserve">) suggest that competition may be reducing the occurrence of </w:t>
      </w:r>
      <w:r>
        <w:rPr>
          <w:i/>
          <w:iCs/>
        </w:rPr>
        <w:t>M. natalensis</w:t>
      </w:r>
      <w:r>
        <w:t xml:space="preserve"> and </w:t>
      </w:r>
      <w:r>
        <w:rPr>
          <w:i/>
          <w:iCs/>
        </w:rPr>
        <w:t xml:space="preserve">R. </w:t>
      </w:r>
      <w:proofErr w:type="spellStart"/>
      <w:r>
        <w:rPr>
          <w:i/>
          <w:iCs/>
        </w:rPr>
        <w:t>rattus</w:t>
      </w:r>
      <w:proofErr w:type="spellEnd"/>
      <w:r>
        <w:t xml:space="preserve"> in the presence of </w:t>
      </w:r>
      <w:r>
        <w:rPr>
          <w:i/>
          <w:iCs/>
        </w:rPr>
        <w:t>M. musculus</w:t>
      </w:r>
      <w:r>
        <w:t xml:space="preserve"> as in it</w:t>
      </w:r>
      <w:del w:id="270" w:author="Jones, Kate" w:date="2023-05-29T22:29:00Z">
        <w:r w:rsidDel="009C67CA">
          <w:delText>’</w:delText>
        </w:r>
      </w:del>
      <w:r>
        <w:t>s absence these two species have high occurrence probabilities in village</w:t>
      </w:r>
      <w:del w:id="271" w:author="Jones, Kate" w:date="2023-05-29T22:30:00Z">
        <w:r w:rsidDel="009C67CA">
          <w:delText xml:space="preserve"> </w:delText>
        </w:r>
      </w:del>
      <w:ins w:id="272" w:author="Jones, Kate" w:date="2023-05-29T22:30:00Z">
        <w:r w:rsidR="009C67CA">
          <w:t>s</w:t>
        </w:r>
      </w:ins>
      <w:del w:id="273" w:author="Jones, Kate" w:date="2023-05-29T22:30:00Z">
        <w:r w:rsidDel="009C67CA">
          <w:delText>landuse types</w:delText>
        </w:r>
      </w:del>
      <w:r>
        <w:t>.</w:t>
      </w:r>
    </w:p>
    <w:p w14:paraId="5C65C2FE" w14:textId="2E35B029" w:rsidR="00AC007E" w:rsidRDefault="00942352">
      <w:pPr>
        <w:pStyle w:val="CaptionedFigure"/>
      </w:pPr>
      <w:del w:id="274" w:author="David Simons" w:date="2023-05-30T11:43:00Z">
        <w:r w:rsidDel="00BA2F0A">
          <w:rPr>
            <w:noProof/>
            <w:lang w:val="en-GB" w:eastAsia="en-GB"/>
          </w:rPr>
          <w:lastRenderedPageBreak/>
          <w:drawing>
            <wp:inline distT="0" distB="0" distL="0" distR="0" wp14:anchorId="7EA87B36" wp14:editId="1B5CD84C">
              <wp:extent cx="6391275" cy="6172200"/>
              <wp:effectExtent l="0" t="0" r="0" b="0"/>
              <wp:docPr id="55" name="Picture" descr="Figure 4. Probability of species occurrence across a land use gradient stratified by rural and peri-urban village study sites. The probability of occurrence (\psi), within different land use types, for the seven small mammal species with more than 10 detections is shown. Each point is the median of the predicted probability of occurrence for a species obtained from the posterior distribution at a trapping grid cell. Predictions were obtained for each of the 1,939 trapping grid cells. The y-axis corresponds to the probability of occurrence (\psi) at that trapping grid cell stratified by both landuse type and whether the trapping grid cell was located in a rural or peri-urban setting (x-axis and point colour) for each species. Mastomys natalensis shows an important difference in the predicted probability of occurrence in village and agricultural landuse types between rural and peri-urban settings, with a greater than 50% decrease between rural and peri-urban settings. Mus musculus shows an inverse pattern where the predicted probability of occupancy is importantly increased in peri-urban settings and remains very low in rural settings."/>
              <wp:cNvGraphicFramePr/>
              <a:graphic xmlns:a="http://schemas.openxmlformats.org/drawingml/2006/main">
                <a:graphicData uri="http://schemas.openxmlformats.org/drawingml/2006/picture">
                  <pic:pic xmlns:pic="http://schemas.openxmlformats.org/drawingml/2006/picture">
                    <pic:nvPicPr>
                      <pic:cNvPr id="56" name="Picture" descr="../output/Figure_4.png"/>
                      <pic:cNvPicPr>
                        <a:picLocks noChangeAspect="1" noChangeArrowheads="1"/>
                      </pic:cNvPicPr>
                    </pic:nvPicPr>
                    <pic:blipFill>
                      <a:blip r:embed="rId20"/>
                      <a:stretch>
                        <a:fillRect/>
                      </a:stretch>
                    </pic:blipFill>
                    <pic:spPr bwMode="auto">
                      <a:xfrm>
                        <a:off x="0" y="0"/>
                        <a:ext cx="6391275" cy="6172200"/>
                      </a:xfrm>
                      <a:prstGeom prst="rect">
                        <a:avLst/>
                      </a:prstGeom>
                      <a:noFill/>
                      <a:ln w="9525">
                        <a:noFill/>
                        <a:headEnd/>
                        <a:tailEnd/>
                      </a:ln>
                    </pic:spPr>
                  </pic:pic>
                </a:graphicData>
              </a:graphic>
            </wp:inline>
          </w:drawing>
        </w:r>
      </w:del>
      <w:ins w:id="275" w:author="David Simons" w:date="2023-05-30T11:43:00Z">
        <w:r w:rsidR="00BA2F0A" w:rsidRPr="00BA2F0A">
          <w:t xml:space="preserve"> </w:t>
        </w:r>
        <w:r w:rsidR="00BA2F0A">
          <w:rPr>
            <w:noProof/>
          </w:rPr>
          <w:lastRenderedPageBreak/>
          <w:drawing>
            <wp:inline distT="0" distB="0" distL="0" distR="0" wp14:anchorId="454021F0" wp14:editId="4CC3D182">
              <wp:extent cx="5943600" cy="5943600"/>
              <wp:effectExtent l="0" t="0" r="0" b="0"/>
              <wp:docPr id="147560228" name="Picture 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0228" name="Picture 2" descr="A picture containing text, diagram, plot, screensho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ins>
    </w:p>
    <w:p w14:paraId="46F67B6A" w14:textId="1639779E" w:rsidR="00AC007E" w:rsidRDefault="00942352">
      <w:pPr>
        <w:pStyle w:val="ImageCaption"/>
      </w:pPr>
      <w:r>
        <w:rPr>
          <w:b/>
          <w:bCs/>
        </w:rPr>
        <w:t xml:space="preserve">Figure </w:t>
      </w:r>
      <w:commentRangeStart w:id="276"/>
      <w:r>
        <w:rPr>
          <w:b/>
          <w:bCs/>
        </w:rPr>
        <w:t>4</w:t>
      </w:r>
      <w:commentRangeEnd w:id="276"/>
      <w:r w:rsidR="009B2E79">
        <w:rPr>
          <w:rStyle w:val="CommentReference"/>
          <w:i w:val="0"/>
        </w:rPr>
        <w:commentReference w:id="276"/>
      </w:r>
      <w:r>
        <w:rPr>
          <w:b/>
          <w:bCs/>
        </w:rPr>
        <w:t>.</w:t>
      </w:r>
      <w:r>
        <w:t xml:space="preserve"> Probability of species occurrence </w:t>
      </w:r>
      <w:ins w:id="277" w:author="Jones, Kate" w:date="2023-05-29T22:30:00Z">
        <w:r w:rsidR="009C67CA">
          <w:t>(</w:t>
        </w:r>
      </w:ins>
      <m:oMath>
        <m:r>
          <w:ins w:id="278" w:author="Jones, Kate" w:date="2023-05-29T22:30:00Z">
            <w:rPr>
              <w:rFonts w:ascii="Cambria Math" w:hAnsi="Cambria Math"/>
            </w:rPr>
            <m:t>ψ</m:t>
          </w:ins>
        </m:r>
      </m:oMath>
      <w:ins w:id="279" w:author="Jones, Kate" w:date="2023-05-29T22:30:00Z">
        <w:r w:rsidR="009C67CA">
          <w:t xml:space="preserve">), </w:t>
        </w:r>
      </w:ins>
      <w:r>
        <w:t>across a land use gradient stratified by rural and peri-urban village study sites</w:t>
      </w:r>
      <w:ins w:id="280" w:author="Jones, Kate" w:date="2023-05-29T22:31:00Z">
        <w:r w:rsidR="009C67CA">
          <w:t xml:space="preserve"> </w:t>
        </w:r>
      </w:ins>
      <w:del w:id="281" w:author="Jones, Kate" w:date="2023-05-29T22:31:00Z">
        <w:r w:rsidDel="009C67CA">
          <w:delText>. The probability of occurrence (</w:delText>
        </w:r>
      </w:del>
      <m:oMath>
        <m:r>
          <w:del w:id="282" w:author="Jones, Kate" w:date="2023-05-29T22:31:00Z">
            <w:rPr>
              <w:rFonts w:ascii="Cambria Math" w:hAnsi="Cambria Math"/>
            </w:rPr>
            <m:t>ψ</m:t>
          </w:del>
        </m:r>
      </m:oMath>
      <w:del w:id="283" w:author="Jones, Kate" w:date="2023-05-29T22:31:00Z">
        <w:r w:rsidDel="009C67CA">
          <w:delText xml:space="preserve">), within different land use types, </w:delText>
        </w:r>
      </w:del>
      <w:r>
        <w:t xml:space="preserve">for </w:t>
      </w:r>
      <w:del w:id="284" w:author="Jones, Kate" w:date="2023-05-29T22:31:00Z">
        <w:r w:rsidDel="009C67CA">
          <w:delText xml:space="preserve">the </w:delText>
        </w:r>
      </w:del>
      <w:r>
        <w:t>seven small mammal species</w:t>
      </w:r>
      <w:del w:id="285" w:author="Jones, Kate" w:date="2023-05-29T22:31:00Z">
        <w:r w:rsidDel="009C67CA">
          <w:delText xml:space="preserve"> with more than 10 detections is shown</w:delText>
        </w:r>
      </w:del>
      <w:r>
        <w:t>. Each point is the median of the predicted probability of occurrence for a species obtained from the posterior distribution at a trapping grid cell</w:t>
      </w:r>
      <w:ins w:id="286" w:author="Jones, Kate" w:date="2023-05-29T22:31:00Z">
        <w:r w:rsidR="009C67CA">
          <w:t xml:space="preserve">, and </w:t>
        </w:r>
        <w:proofErr w:type="spellStart"/>
        <w:r w:rsidR="009C67CA">
          <w:t>colours</w:t>
        </w:r>
        <w:proofErr w:type="spellEnd"/>
        <w:r w:rsidR="009C67CA">
          <w:t xml:space="preserve"> </w:t>
        </w:r>
      </w:ins>
      <w:ins w:id="287" w:author="Jones, Kate" w:date="2023-05-29T22:32:00Z">
        <w:r w:rsidR="009C67CA">
          <w:t>correspond</w:t>
        </w:r>
      </w:ins>
      <w:ins w:id="288" w:author="Jones, Kate" w:date="2023-05-29T22:31:00Z">
        <w:r w:rsidR="009C67CA">
          <w:t xml:space="preserve"> to the different la</w:t>
        </w:r>
      </w:ins>
      <w:ins w:id="289" w:author="Jones, Kate" w:date="2023-05-29T22:32:00Z">
        <w:r w:rsidR="009C67CA">
          <w:t>nd use types</w:t>
        </w:r>
      </w:ins>
      <w:r>
        <w:t xml:space="preserve">. Predictions were obtained for each of the 1,939 trapping grid cells. </w:t>
      </w:r>
      <w:commentRangeStart w:id="290"/>
      <w:r>
        <w:t>The y-axis corresponds to the probability of occurrence (</w:t>
      </w:r>
      <m:oMath>
        <m:r>
          <w:rPr>
            <w:rFonts w:ascii="Cambria Math" w:hAnsi="Cambria Math"/>
          </w:rPr>
          <m:t>ψ</m:t>
        </m:r>
      </m:oMath>
      <w:r>
        <w:t xml:space="preserve">) at that trapping grid cell stratified by both landuse type and whether the trapping grid cell was located in a rural or peri-urban setting (x-axis and point colour) for each species. </w:t>
      </w:r>
      <w:r>
        <w:rPr>
          <w:iCs/>
        </w:rPr>
        <w:t>Mastomys natalensis</w:t>
      </w:r>
      <w:r>
        <w:t xml:space="preserve"> shows an important difference in the predicted probability of occurrence in village and agricultural </w:t>
      </w:r>
      <w:proofErr w:type="spellStart"/>
      <w:r>
        <w:t>landuse</w:t>
      </w:r>
      <w:proofErr w:type="spellEnd"/>
      <w:r>
        <w:t xml:space="preserve"> types between rural and peri-urban settings, with a greater than 50% decrease between rural and peri-</w:t>
      </w:r>
      <w:r>
        <w:lastRenderedPageBreak/>
        <w:t xml:space="preserve">urban settings. </w:t>
      </w:r>
      <w:r>
        <w:rPr>
          <w:iCs/>
        </w:rPr>
        <w:t>Mus musculus</w:t>
      </w:r>
      <w:r>
        <w:t xml:space="preserve"> shows an inverse pattern where the predicted probability of occupancy is importantly increased in peri-urban settings and remains very low in rural settings.</w:t>
      </w:r>
      <w:commentRangeEnd w:id="290"/>
      <w:r w:rsidR="009C67CA">
        <w:rPr>
          <w:rStyle w:val="CommentReference"/>
          <w:i w:val="0"/>
        </w:rPr>
        <w:commentReference w:id="290"/>
      </w:r>
    </w:p>
    <w:p w14:paraId="78E975FC" w14:textId="77777777" w:rsidR="00AC007E" w:rsidRDefault="00942352">
      <w:pPr>
        <w:pStyle w:val="Heading2"/>
      </w:pPr>
      <w:bookmarkStart w:id="291" w:name="co-occurrence-of-species"/>
      <w:bookmarkEnd w:id="211"/>
      <w:r>
        <w:t>Co-occurrence of species</w:t>
      </w:r>
    </w:p>
    <w:p w14:paraId="2F6034A4" w14:textId="2C736A8B" w:rsidR="00AC007E" w:rsidRDefault="00942352">
      <w:pPr>
        <w:pStyle w:val="FirstParagraph"/>
      </w:pPr>
      <w:del w:id="292" w:author="Jones, Kate" w:date="2023-05-29T22:33:00Z">
        <w:r w:rsidDel="002D7492">
          <w:delText xml:space="preserve">We hypothesised that the local spatial distribution of </w:delText>
        </w:r>
        <w:r w:rsidDel="002D7492">
          <w:rPr>
            <w:i/>
            <w:iCs/>
          </w:rPr>
          <w:delText>M. natalensis</w:delText>
        </w:r>
        <w:r w:rsidDel="002D7492">
          <w:delText xml:space="preserve"> is regulated by biotic interactions with co-occurring species. </w:delText>
        </w:r>
      </w:del>
      <w:r>
        <w:t xml:space="preserve">Our tests for species correlations supported </w:t>
      </w:r>
      <w:del w:id="293" w:author="Jones, Kate" w:date="2023-05-29T22:34:00Z">
        <w:r w:rsidDel="002D7492">
          <w:delText xml:space="preserve">this </w:delText>
        </w:r>
      </w:del>
      <w:ins w:id="294" w:author="Jones, Kate" w:date="2023-05-29T22:34:00Z">
        <w:r w:rsidR="002D7492">
          <w:t xml:space="preserve">that the local spatial distribution of </w:t>
        </w:r>
      </w:ins>
      <w:del w:id="295" w:author="Jones, Kate" w:date="2023-05-29T22:34:00Z">
        <w:r w:rsidDel="002D7492">
          <w:delText xml:space="preserve">for </w:delText>
        </w:r>
      </w:del>
      <w:r>
        <w:rPr>
          <w:i/>
          <w:iCs/>
        </w:rPr>
        <w:t>M. natalensis</w:t>
      </w:r>
      <w:r>
        <w:t xml:space="preserve"> </w:t>
      </w:r>
      <w:del w:id="296" w:author="Jones, Kate" w:date="2023-05-29T22:34:00Z">
        <w:r w:rsidDel="002D7492">
          <w:delText>and other species’ of the rodent communities</w:delText>
        </w:r>
      </w:del>
      <w:ins w:id="297" w:author="Jones, Kate" w:date="2023-05-29T22:34:00Z">
        <w:r w:rsidR="002D7492">
          <w:t>is regulated by biotic interactions with co-</w:t>
        </w:r>
      </w:ins>
      <w:ins w:id="298" w:author="Jones, Kate" w:date="2023-05-29T22:35:00Z">
        <w:r w:rsidR="002D7492">
          <w:t>occurring</w:t>
        </w:r>
      </w:ins>
      <w:ins w:id="299" w:author="Jones, Kate" w:date="2023-05-29T22:34:00Z">
        <w:r w:rsidR="002D7492">
          <w:t xml:space="preserve"> </w:t>
        </w:r>
        <w:proofErr w:type="spellStart"/>
        <w:r w:rsidR="002D7492">
          <w:t>speices</w:t>
        </w:r>
      </w:ins>
      <w:proofErr w:type="spellEnd"/>
      <w:r>
        <w:t xml:space="preserve"> (Figure 5.). We observed that in land</w:t>
      </w:r>
      <w:ins w:id="300" w:author="Jones, Kate" w:date="2023-05-29T22:35:00Z">
        <w:r w:rsidR="002D7492">
          <w:t xml:space="preserve"> </w:t>
        </w:r>
      </w:ins>
      <w:r>
        <w:t xml:space="preserve">use types where both </w:t>
      </w:r>
      <w:r>
        <w:rPr>
          <w:i/>
          <w:iCs/>
        </w:rPr>
        <w:t>M. natalensis</w:t>
      </w:r>
      <w:r>
        <w:t xml:space="preserve"> and </w:t>
      </w:r>
      <w:r>
        <w:rPr>
          <w:i/>
          <w:iCs/>
        </w:rPr>
        <w:t>M. musculus</w:t>
      </w:r>
      <w:r>
        <w:t xml:space="preserve"> co-occurred the presence of one species led to a reduction in the probability of occurrence at a grid cell level of the other with a statistically significant very weak negative correlation observed (Spearman’s </w:t>
      </w:r>
      <m:oMath>
        <m:r>
          <w:rPr>
            <w:rFonts w:ascii="Cambria Math" w:hAnsi="Cambria Math"/>
          </w:rPr>
          <m:t>ρ</m:t>
        </m:r>
      </m:oMath>
      <w:r>
        <w:t xml:space="preserve"> = -0.15, </w:t>
      </w:r>
      <w:r>
        <w:rPr>
          <w:i/>
          <w:iCs/>
        </w:rPr>
        <w:t>p</w:t>
      </w:r>
      <w:r>
        <w:t xml:space="preserve"> &lt; 0.001). This negative relationship was not observed between </w:t>
      </w:r>
      <w:r>
        <w:rPr>
          <w:i/>
          <w:iCs/>
        </w:rPr>
        <w:t>M. natalensis</w:t>
      </w:r>
      <w:r>
        <w:t xml:space="preserve"> and the other commensal, invasive rodent </w:t>
      </w:r>
      <w:r>
        <w:rPr>
          <w:i/>
          <w:iCs/>
        </w:rPr>
        <w:t xml:space="preserve">R. </w:t>
      </w:r>
      <w:proofErr w:type="spellStart"/>
      <w:r>
        <w:rPr>
          <w:i/>
          <w:iCs/>
        </w:rPr>
        <w:t>rattus</w:t>
      </w:r>
      <w:proofErr w:type="spellEnd"/>
      <w:r>
        <w:t>, where a strong positive correlation between probabilities of occurrences in both agricultural (</w:t>
      </w:r>
      <m:oMath>
        <m:r>
          <w:rPr>
            <w:rFonts w:ascii="Cambria Math" w:hAnsi="Cambria Math"/>
          </w:rPr>
          <m:t>ρ</m:t>
        </m:r>
      </m:oMath>
      <w:r>
        <w:t xml:space="preserve"> = 0.86, </w:t>
      </w:r>
      <w:r>
        <w:rPr>
          <w:i/>
          <w:iCs/>
        </w:rPr>
        <w:t>p</w:t>
      </w:r>
      <w:r>
        <w:t xml:space="preserve"> &lt; 0.001) and village (</w:t>
      </w:r>
      <m:oMath>
        <m:r>
          <w:rPr>
            <w:rFonts w:ascii="Cambria Math" w:hAnsi="Cambria Math"/>
          </w:rPr>
          <m:t>ρ</m:t>
        </m:r>
      </m:oMath>
      <w:r>
        <w:t xml:space="preserve"> = 0.84, </w:t>
      </w:r>
      <w:r>
        <w:rPr>
          <w:i/>
          <w:iCs/>
        </w:rPr>
        <w:t>p</w:t>
      </w:r>
      <w:r>
        <w:t xml:space="preserve"> &lt; 0.001) land</w:t>
      </w:r>
      <w:ins w:id="301" w:author="Jones, Kate" w:date="2023-05-29T22:35:00Z">
        <w:r w:rsidR="002D7492">
          <w:t xml:space="preserve"> </w:t>
        </w:r>
      </w:ins>
      <w:r>
        <w:t>use settings was observed. Generally, within village</w:t>
      </w:r>
      <w:del w:id="302" w:author="Jones, Kate" w:date="2023-05-29T22:35:00Z">
        <w:r w:rsidDel="002D7492">
          <w:delText xml:space="preserve"> </w:delText>
        </w:r>
      </w:del>
      <w:ins w:id="303" w:author="Jones, Kate" w:date="2023-05-29T22:35:00Z">
        <w:r w:rsidR="002D7492">
          <w:t>s</w:t>
        </w:r>
      </w:ins>
      <w:del w:id="304" w:author="Jones, Kate" w:date="2023-05-29T22:35:00Z">
        <w:r w:rsidDel="002D7492">
          <w:delText>landuse types</w:delText>
        </w:r>
      </w:del>
      <w:r>
        <w:t xml:space="preserve">, high probabilities for the presence of </w:t>
      </w:r>
      <w:r>
        <w:rPr>
          <w:i/>
          <w:iCs/>
        </w:rPr>
        <w:t>M. musculus</w:t>
      </w:r>
      <w:r>
        <w:t xml:space="preserve"> was associated with lower probabilities for all other rodent species. This was not replicated for </w:t>
      </w:r>
      <w:r>
        <w:rPr>
          <w:i/>
          <w:iCs/>
        </w:rPr>
        <w:t>M. natalensis</w:t>
      </w:r>
      <w:r>
        <w:t xml:space="preserve"> and </w:t>
      </w:r>
      <w:r>
        <w:rPr>
          <w:i/>
          <w:iCs/>
        </w:rPr>
        <w:t xml:space="preserve">R. </w:t>
      </w:r>
      <w:proofErr w:type="spellStart"/>
      <w:r>
        <w:rPr>
          <w:i/>
          <w:iCs/>
        </w:rPr>
        <w:t>rattus</w:t>
      </w:r>
      <w:proofErr w:type="spellEnd"/>
      <w:r>
        <w:t xml:space="preserve">, which did not have a similar effect on the presence of the native rodent species </w:t>
      </w:r>
      <w:proofErr w:type="spellStart"/>
      <w:r>
        <w:rPr>
          <w:i/>
          <w:iCs/>
        </w:rPr>
        <w:t>Praomys</w:t>
      </w:r>
      <w:proofErr w:type="spellEnd"/>
      <w:r>
        <w:rPr>
          <w:i/>
          <w:iCs/>
        </w:rPr>
        <w:t xml:space="preserve"> </w:t>
      </w:r>
      <w:proofErr w:type="spellStart"/>
      <w:r>
        <w:rPr>
          <w:i/>
          <w:iCs/>
        </w:rPr>
        <w:t>spp</w:t>
      </w:r>
      <w:proofErr w:type="spellEnd"/>
      <w:r>
        <w:t xml:space="preserve"> and </w:t>
      </w:r>
      <w:r>
        <w:rPr>
          <w:i/>
          <w:iCs/>
        </w:rPr>
        <w:t xml:space="preserve">L. </w:t>
      </w:r>
      <w:proofErr w:type="spellStart"/>
      <w:r>
        <w:rPr>
          <w:i/>
          <w:iCs/>
        </w:rPr>
        <w:t>sikapusi</w:t>
      </w:r>
      <w:proofErr w:type="spellEnd"/>
      <w:r>
        <w:t xml:space="preserve">. Within agricultural </w:t>
      </w:r>
      <w:del w:id="305" w:author="Jones, Kate" w:date="2023-05-29T22:35:00Z">
        <w:r w:rsidDel="002D7492">
          <w:delText>landuse types</w:delText>
        </w:r>
      </w:del>
      <w:ins w:id="306" w:author="Jones, Kate" w:date="2023-05-29T22:35:00Z">
        <w:r w:rsidR="002D7492">
          <w:t>areas</w:t>
        </w:r>
      </w:ins>
      <w:r>
        <w:t xml:space="preserve"> the probability for co-occurrence between rodent species were high. Generally, across all land</w:t>
      </w:r>
      <w:ins w:id="307" w:author="Jones, Kate" w:date="2023-05-29T22:36:00Z">
        <w:r w:rsidR="002D7492">
          <w:t xml:space="preserve"> </w:t>
        </w:r>
      </w:ins>
      <w:r>
        <w:t>use types, the presence of shrew species</w:t>
      </w:r>
      <w:del w:id="308" w:author="Jones, Kate" w:date="2023-05-29T22:36:00Z">
        <w:r w:rsidDel="002D7492">
          <w:delText>’</w:delText>
        </w:r>
      </w:del>
      <w:r>
        <w:t xml:space="preserve"> had a negative correlation with the presence of rodent species</w:t>
      </w:r>
      <w:del w:id="309" w:author="Jones, Kate" w:date="2023-05-29T22:36:00Z">
        <w:r w:rsidDel="002D7492">
          <w:delText>’</w:delText>
        </w:r>
      </w:del>
      <w:r>
        <w:t>.</w:t>
      </w:r>
    </w:p>
    <w:p w14:paraId="18D0473B" w14:textId="3AC26F1B" w:rsidR="00AC007E" w:rsidRDefault="00942352">
      <w:pPr>
        <w:pStyle w:val="CaptionedFigure"/>
        <w:rPr>
          <w:ins w:id="310" w:author="David Simons" w:date="2023-05-30T11:44:00Z"/>
        </w:rPr>
      </w:pPr>
      <w:del w:id="311" w:author="David Simons" w:date="2023-05-30T11:44:00Z">
        <w:r w:rsidDel="00BA2F0A">
          <w:rPr>
            <w:noProof/>
            <w:lang w:val="en-GB" w:eastAsia="en-GB"/>
          </w:rPr>
          <w:lastRenderedPageBreak/>
          <w:drawing>
            <wp:inline distT="0" distB="0" distL="0" distR="0" wp14:anchorId="2AD914BF" wp14:editId="502D22FE">
              <wp:extent cx="6067425" cy="8582025"/>
              <wp:effectExtent l="0" t="0" r="0" b="0"/>
              <wp:docPr id="59" name="Picture" descr="Figure 5. Spearman’s rank correlations for the modelled probability of occurrence of species pairs in different landus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 are statistically significant at a level of p* &lt;= 0.005. Grey tiles are used where no detections of the species pair in the landuse type were observed in the underlying data informing the model and so were not considered for this analysis to limit inference from limited data."/>
              <wp:cNvGraphicFramePr/>
              <a:graphic xmlns:a="http://schemas.openxmlformats.org/drawingml/2006/main">
                <a:graphicData uri="http://schemas.openxmlformats.org/drawingml/2006/picture">
                  <pic:pic xmlns:pic="http://schemas.openxmlformats.org/drawingml/2006/picture">
                    <pic:nvPicPr>
                      <pic:cNvPr id="60" name="Picture" descr="../output/Figure_5.png"/>
                      <pic:cNvPicPr>
                        <a:picLocks noChangeAspect="1" noChangeArrowheads="1"/>
                      </pic:cNvPicPr>
                    </pic:nvPicPr>
                    <pic:blipFill>
                      <a:blip r:embed="rId22"/>
                      <a:stretch>
                        <a:fillRect/>
                      </a:stretch>
                    </pic:blipFill>
                    <pic:spPr bwMode="auto">
                      <a:xfrm>
                        <a:off x="0" y="0"/>
                        <a:ext cx="6067910" cy="8582711"/>
                      </a:xfrm>
                      <a:prstGeom prst="rect">
                        <a:avLst/>
                      </a:prstGeom>
                      <a:noFill/>
                      <a:ln w="9525">
                        <a:noFill/>
                        <a:headEnd/>
                        <a:tailEnd/>
                      </a:ln>
                    </pic:spPr>
                  </pic:pic>
                </a:graphicData>
              </a:graphic>
            </wp:inline>
          </w:drawing>
        </w:r>
      </w:del>
    </w:p>
    <w:p w14:paraId="3C3E533E" w14:textId="78C3F2B7" w:rsidR="00BA2F0A" w:rsidRDefault="00BA2F0A">
      <w:pPr>
        <w:pStyle w:val="CaptionedFigure"/>
      </w:pPr>
      <w:ins w:id="312" w:author="David Simons" w:date="2023-05-30T11:44:00Z">
        <w:r>
          <w:rPr>
            <w:noProof/>
          </w:rPr>
          <w:lastRenderedPageBreak/>
          <w:drawing>
            <wp:inline distT="0" distB="0" distL="0" distR="0" wp14:anchorId="10435EEE" wp14:editId="442B4D89">
              <wp:extent cx="5943600" cy="4754880"/>
              <wp:effectExtent l="0" t="0" r="0" b="7620"/>
              <wp:docPr id="14237858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85838"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4754880"/>
                      </a:xfrm>
                      <a:prstGeom prst="rect">
                        <a:avLst/>
                      </a:prstGeom>
                    </pic:spPr>
                  </pic:pic>
                </a:graphicData>
              </a:graphic>
            </wp:inline>
          </w:drawing>
        </w:r>
      </w:ins>
    </w:p>
    <w:p w14:paraId="09495923" w14:textId="77777777" w:rsidR="00AC007E" w:rsidRDefault="00942352">
      <w:pPr>
        <w:pStyle w:val="ImageCaption"/>
      </w:pPr>
      <w:r>
        <w:rPr>
          <w:b/>
          <w:bCs/>
        </w:rPr>
        <w:t>Figure 5.</w:t>
      </w:r>
      <w:r>
        <w:t xml:space="preserve"> </w:t>
      </w:r>
      <w:commentRangeStart w:id="313"/>
      <w:r>
        <w:t xml:space="preserve">Spearman’s rank correlations for the modelled probability of occurrence of species pairs in different </w:t>
      </w:r>
      <w:proofErr w:type="spellStart"/>
      <w:r>
        <w:t>landuse</w:t>
      </w:r>
      <w:proofErr w:type="spellEnd"/>
      <w:r>
        <w:t xml:space="preserve"> types. Positive values (blue shades) represent positive correlation coefficients where an increase in the probability of Species 1 or 2 is associated with an increased probability of Species 1 or 2. Negative values (red shades) represent negative correlation coefficients where an increase in the probability of Species 1 or 2 is associated with a decrease in the probability of Species 1 or 2. Numbers in bold typeface and indicated with an asterisk (</w:t>
      </w:r>
      <w:r>
        <w:rPr>
          <w:iCs/>
        </w:rPr>
        <w:t xml:space="preserve">) are statistically significant at a level of </w:t>
      </w:r>
      <w:r>
        <w:t xml:space="preserve">p* &lt;= 0.005. Grey tiles are used where no detections of the species pair in the </w:t>
      </w:r>
      <w:proofErr w:type="spellStart"/>
      <w:r>
        <w:t>landuse</w:t>
      </w:r>
      <w:proofErr w:type="spellEnd"/>
      <w:r>
        <w:t xml:space="preserve"> type were observed in the underlying data informing the model and so were not considered for this analysis to limit inference from limited data.</w:t>
      </w:r>
      <w:commentRangeEnd w:id="313"/>
      <w:r w:rsidR="00D55151">
        <w:rPr>
          <w:rStyle w:val="CommentReference"/>
          <w:i w:val="0"/>
        </w:rPr>
        <w:commentReference w:id="313"/>
      </w:r>
    </w:p>
    <w:p w14:paraId="5DED37C1" w14:textId="77777777" w:rsidR="00AC007E" w:rsidRDefault="00942352">
      <w:pPr>
        <w:pStyle w:val="Heading1"/>
      </w:pPr>
      <w:bookmarkStart w:id="314" w:name="discussion"/>
      <w:bookmarkEnd w:id="146"/>
      <w:bookmarkEnd w:id="291"/>
      <w:r>
        <w:t>Discussion</w:t>
      </w:r>
    </w:p>
    <w:p w14:paraId="7080CF1C" w14:textId="505E6761" w:rsidR="00AC007E" w:rsidRDefault="00942352">
      <w:pPr>
        <w:pStyle w:val="FirstParagraph"/>
      </w:pPr>
      <w:del w:id="315" w:author="Jones, Kate" w:date="2023-05-29T22:38:00Z">
        <w:r w:rsidDel="00D55151">
          <w:delText>Here, we</w:delText>
        </w:r>
      </w:del>
      <w:ins w:id="316" w:author="Jones, Kate" w:date="2023-05-29T22:38:00Z">
        <w:r w:rsidR="00D55151">
          <w:t xml:space="preserve">Our analysis </w:t>
        </w:r>
      </w:ins>
      <w:ins w:id="317" w:author="Jones, Kate" w:date="2023-05-29T22:40:00Z">
        <w:r w:rsidR="00D55151">
          <w:t>presented the results of a</w:t>
        </w:r>
      </w:ins>
      <w:del w:id="318" w:author="Jones, Kate" w:date="2023-05-29T22:38:00Z">
        <w:r w:rsidDel="00D55151">
          <w:delText xml:space="preserve"> have presented findings from a</w:delText>
        </w:r>
      </w:del>
      <w:r>
        <w:t xml:space="preserve"> systematic small-mammal trapping study in Eastern Sierra Leone investigating rodent species communities across a land</w:t>
      </w:r>
      <w:ins w:id="319" w:author="Jones, Kate" w:date="2023-05-29T22:41:00Z">
        <w:r w:rsidR="00D55151">
          <w:t xml:space="preserve"> </w:t>
        </w:r>
      </w:ins>
      <w:r>
        <w:t xml:space="preserve">use gradient in a Lassa fever endemic region. First, we found similar species </w:t>
      </w:r>
      <w:del w:id="320" w:author="Jones, Kate" w:date="2023-05-29T22:39:00Z">
        <w:r w:rsidDel="00D55151">
          <w:delText>richnness</w:delText>
        </w:r>
      </w:del>
      <w:ins w:id="321" w:author="Jones, Kate" w:date="2023-05-29T22:39:00Z">
        <w:r w:rsidR="00D55151">
          <w:t>richness</w:t>
        </w:r>
      </w:ins>
      <w:r>
        <w:t xml:space="preserve"> and diversity to rodent sampling from other regions of </w:t>
      </w:r>
      <w:r>
        <w:lastRenderedPageBreak/>
        <w:t xml:space="preserve">the Lassa fever endemic zone in Guinea, Nigeria and Sierra Leone (Fichet-Calvet et al. 2014; Olayemi et al. 2018; Bangura et al. 2021). </w:t>
      </w:r>
      <w:ins w:id="322" w:author="Jones, Kate" w:date="2023-05-29T22:39:00Z">
        <w:r w:rsidR="00D55151">
          <w:t xml:space="preserve">We </w:t>
        </w:r>
      </w:ins>
      <w:ins w:id="323" w:author="Jones, Kate" w:date="2023-05-29T22:40:00Z">
        <w:r w:rsidR="00D55151">
          <w:t>found that s</w:t>
        </w:r>
      </w:ins>
      <w:del w:id="324" w:author="Jones, Kate" w:date="2023-05-29T22:40:00Z">
        <w:r w:rsidDel="00D55151">
          <w:delText>S</w:delText>
        </w:r>
      </w:del>
      <w:r>
        <w:t>pecies richness and diversity was highest in agricultural land</w:t>
      </w:r>
      <w:ins w:id="325" w:author="Jones, Kate" w:date="2023-05-29T22:39:00Z">
        <w:r w:rsidR="00D55151">
          <w:t xml:space="preserve"> </w:t>
        </w:r>
      </w:ins>
      <w:r>
        <w:t>use settings with reduced richness in both forest</w:t>
      </w:r>
      <w:ins w:id="326" w:author="Jones, Kate" w:date="2023-05-29T22:39:00Z">
        <w:r w:rsidR="00D55151">
          <w:t>s</w:t>
        </w:r>
      </w:ins>
      <w:r>
        <w:t xml:space="preserve"> and village</w:t>
      </w:r>
      <w:ins w:id="327" w:author="Jones, Kate" w:date="2023-05-29T22:39:00Z">
        <w:r w:rsidR="00D55151">
          <w:t>s</w:t>
        </w:r>
      </w:ins>
      <w:del w:id="328" w:author="Jones, Kate" w:date="2023-05-29T22:39:00Z">
        <w:r w:rsidDel="00D55151">
          <w:delText xml:space="preserve"> landuse types</w:delText>
        </w:r>
      </w:del>
      <w:r>
        <w:t xml:space="preserve">. There was important variation of species richness and diversity between peri-urban settings and rural settings. Second, the primary host of Lassa fever, </w:t>
      </w:r>
      <w:r>
        <w:rPr>
          <w:i/>
          <w:iCs/>
        </w:rPr>
        <w:t>M. natalensis</w:t>
      </w:r>
      <w:r>
        <w:t xml:space="preserve"> showed a response to human dominated land</w:t>
      </w:r>
      <w:ins w:id="329" w:author="Jones, Kate" w:date="2023-05-29T22:41:00Z">
        <w:r w:rsidR="00D55151">
          <w:t xml:space="preserve"> </w:t>
        </w:r>
      </w:ins>
      <w:r>
        <w:t>use with the highest probability of occupancy in village</w:t>
      </w:r>
      <w:ins w:id="330" w:author="Jones, Kate" w:date="2023-05-29T22:41:00Z">
        <w:r w:rsidR="00D55151">
          <w:t>s</w:t>
        </w:r>
      </w:ins>
      <w:del w:id="331" w:author="Jones, Kate" w:date="2023-05-29T22:41:00Z">
        <w:r w:rsidDel="00D55151">
          <w:delText xml:space="preserve"> settings</w:delText>
        </w:r>
      </w:del>
      <w:r>
        <w:t>, followed by agricultural settings and likely absence from forest</w:t>
      </w:r>
      <w:del w:id="332" w:author="Jones, Kate" w:date="2023-05-29T22:41:00Z">
        <w:r w:rsidDel="00D55151">
          <w:delText xml:space="preserve"> </w:delText>
        </w:r>
      </w:del>
      <w:ins w:id="333" w:author="Jones, Kate" w:date="2023-05-29T22:41:00Z">
        <w:r w:rsidR="00D55151">
          <w:t>s</w:t>
        </w:r>
      </w:ins>
      <w:del w:id="334" w:author="Jones, Kate" w:date="2023-05-29T22:41:00Z">
        <w:r w:rsidDel="00D55151">
          <w:delText>landuse types</w:delText>
        </w:r>
      </w:del>
      <w:r>
        <w:t xml:space="preserve">. We observed similar patterns for the two invasive, commensal, rodent species </w:t>
      </w:r>
      <w:r>
        <w:rPr>
          <w:i/>
          <w:iCs/>
        </w:rPr>
        <w:t>M. musculus</w:t>
      </w:r>
      <w:r>
        <w:t xml:space="preserve"> and </w:t>
      </w:r>
      <w:r>
        <w:rPr>
          <w:i/>
          <w:iCs/>
        </w:rPr>
        <w:t xml:space="preserve">R. </w:t>
      </w:r>
      <w:proofErr w:type="spellStart"/>
      <w:r>
        <w:rPr>
          <w:i/>
          <w:iCs/>
        </w:rPr>
        <w:t>rattus</w:t>
      </w:r>
      <w:proofErr w:type="spellEnd"/>
      <w:r>
        <w:t xml:space="preserve">. Following stratification by human population density, we found that the probability of occurrence of </w:t>
      </w:r>
      <w:r>
        <w:rPr>
          <w:i/>
          <w:iCs/>
        </w:rPr>
        <w:t>M. natalensis</w:t>
      </w:r>
      <w:r>
        <w:t xml:space="preserve"> was lower in peri-urban settings where </w:t>
      </w:r>
      <w:r>
        <w:rPr>
          <w:i/>
          <w:iCs/>
        </w:rPr>
        <w:t>M. musculus</w:t>
      </w:r>
      <w:r>
        <w:t xml:space="preserve"> replaced </w:t>
      </w:r>
      <w:r>
        <w:rPr>
          <w:i/>
          <w:iCs/>
        </w:rPr>
        <w:t>M. natalensis</w:t>
      </w:r>
      <w:r>
        <w:t xml:space="preserve"> as the dominant commensal rodent species. Finally, we assessed for correlations in the probability of occupancy. We found a</w:t>
      </w:r>
      <w:del w:id="335" w:author="Jones, Kate" w:date="2023-05-29T22:42:00Z">
        <w:r w:rsidDel="00D55151">
          <w:delText xml:space="preserve"> very weak</w:delText>
        </w:r>
      </w:del>
      <w:r>
        <w:t xml:space="preserve"> negative association between the probability of occupancy of </w:t>
      </w:r>
      <w:r>
        <w:rPr>
          <w:i/>
          <w:iCs/>
        </w:rPr>
        <w:t>M. natalensis</w:t>
      </w:r>
      <w:r>
        <w:t xml:space="preserve"> and </w:t>
      </w:r>
      <w:r>
        <w:rPr>
          <w:i/>
          <w:iCs/>
        </w:rPr>
        <w:t>M. musculus</w:t>
      </w:r>
      <w:r>
        <w:t xml:space="preserve"> within village</w:t>
      </w:r>
      <w:ins w:id="336" w:author="Jones, Kate" w:date="2023-05-29T22:42:00Z">
        <w:r w:rsidR="00D55151">
          <w:t xml:space="preserve">s </w:t>
        </w:r>
      </w:ins>
      <w:del w:id="337" w:author="Jones, Kate" w:date="2023-05-29T22:42:00Z">
        <w:r w:rsidDel="00D55151">
          <w:delText xml:space="preserve"> landuse types </w:delText>
        </w:r>
      </w:del>
      <w:r>
        <w:t>that could have important implications for the understanding of risk of spillover of Lassa fever in endemic regions.</w:t>
      </w:r>
    </w:p>
    <w:p w14:paraId="189669DF" w14:textId="7E6C8091" w:rsidR="00AC007E" w:rsidRDefault="00942352">
      <w:pPr>
        <w:pStyle w:val="Heading2"/>
      </w:pPr>
      <w:bookmarkStart w:id="338" w:name="X6ce05edf569b9499f06af5302f3476ec84e7b2f"/>
      <w:commentRangeStart w:id="339"/>
      <w:r>
        <w:t>Rodent communities are associated with land</w:t>
      </w:r>
      <w:ins w:id="340" w:author="Jones, Kate" w:date="2023-05-29T22:42:00Z">
        <w:r w:rsidR="00D55151">
          <w:t xml:space="preserve"> </w:t>
        </w:r>
      </w:ins>
      <w:r>
        <w:t>use type</w:t>
      </w:r>
      <w:commentRangeEnd w:id="339"/>
      <w:r w:rsidR="00AC4E9E">
        <w:rPr>
          <w:rStyle w:val="CommentReference"/>
          <w:rFonts w:asciiTheme="minorHAnsi" w:eastAsiaTheme="minorHAnsi" w:hAnsiTheme="minorHAnsi" w:cstheme="minorBidi"/>
          <w:b w:val="0"/>
          <w:bCs w:val="0"/>
          <w:color w:val="auto"/>
        </w:rPr>
        <w:commentReference w:id="339"/>
      </w:r>
    </w:p>
    <w:p w14:paraId="5D685DDC" w14:textId="5E55FFFD" w:rsidR="00AC007E" w:rsidRDefault="00942352">
      <w:pPr>
        <w:pStyle w:val="FirstParagraph"/>
      </w:pPr>
      <w:commentRangeStart w:id="341"/>
      <w:r>
        <w:t xml:space="preserve">Rodent species richness was found to be greatest in agricultural </w:t>
      </w:r>
      <w:del w:id="342" w:author="Jones, Kate" w:date="2023-05-29T22:43:00Z">
        <w:r w:rsidDel="00D55151">
          <w:delText xml:space="preserve">landuse </w:delText>
        </w:r>
      </w:del>
      <w:r>
        <w:t>settings where occurrence of small-mammals typically detected in human dominated land</w:t>
      </w:r>
      <w:ins w:id="343" w:author="Jones, Kate" w:date="2023-05-29T22:43:00Z">
        <w:r w:rsidR="00D55151">
          <w:t xml:space="preserve"> </w:t>
        </w:r>
      </w:ins>
      <w:r>
        <w:t xml:space="preserve">use types were detected alongside those found in forest settings. </w:t>
      </w:r>
      <w:commentRangeEnd w:id="341"/>
      <w:r w:rsidR="00D55151">
        <w:rPr>
          <w:rStyle w:val="CommentReference"/>
        </w:rPr>
        <w:commentReference w:id="341"/>
      </w:r>
      <w:r>
        <w:t>Agricultural land</w:t>
      </w:r>
      <w:ins w:id="344" w:author="Jones, Kate" w:date="2023-05-29T22:44:00Z">
        <w:r w:rsidR="00D55151">
          <w:t xml:space="preserve"> </w:t>
        </w:r>
      </w:ins>
      <w:r>
        <w:t>use may thus provide an opportunity for LASV transmission between diverse rodent communities, resulting in the introduction or re-introduction of the virus into isolated commensal species populations. This is consistent with the finding of either antibodies to LASV, or acute infection with LASV, from 11 distinct rodent species which could represent incidental spillover of this virus from the known reservoir species (Simons et al. 2023). It is therefore important that rodent sampling studies conduct systematic sampling of rodent communities along land</w:t>
      </w:r>
      <w:ins w:id="345" w:author="Jones, Kate" w:date="2023-05-29T22:45:00Z">
        <w:r w:rsidR="00D55151">
          <w:t xml:space="preserve"> </w:t>
        </w:r>
      </w:ins>
      <w:r>
        <w:t>use gradients rather than targeted sampling solely within village settings, as diverse communities will increase the opportunity for viral sharing at local spatial scales.</w:t>
      </w:r>
    </w:p>
    <w:p w14:paraId="07E5B690" w14:textId="77777777" w:rsidR="00AC007E" w:rsidRDefault="00942352">
      <w:pPr>
        <w:pStyle w:val="BodyText"/>
      </w:pPr>
      <w:r>
        <w:t xml:space="preserve">Systematic sampling results in a reduced trap success rate compared to targeted sampling. This is seen in our study where the trap success rate was low compared to other studies (Bangura et al. 2021; Olayemi et al. 2018; </w:t>
      </w:r>
      <w:proofErr w:type="spellStart"/>
      <w:r>
        <w:t>Happi</w:t>
      </w:r>
      <w:proofErr w:type="spellEnd"/>
      <w:r>
        <w:t xml:space="preserve"> et al. 2022). The obtained trap success rate of 4.6% within households is comparable to the 3% obtained from a study conducted in Bo, Sierra Leone, but is substantially lower than the 17% and 14% reported from Nigeria and Guinea respectively (Bangura et al. 2021; </w:t>
      </w:r>
      <w:proofErr w:type="spellStart"/>
      <w:r>
        <w:t>Happi</w:t>
      </w:r>
      <w:proofErr w:type="spellEnd"/>
      <w:r>
        <w:t xml:space="preserve"> et al. 2022; Fichet-Calvet et al. 2007). Despite the increased trapping effort required to obtain required detections for inferential conclusions adopting these methods will mitigate the potentially substantial biases in species detection and subsequent viral detection introduced by targeted sampling.</w:t>
      </w:r>
    </w:p>
    <w:p w14:paraId="12996C89" w14:textId="47FCFC78" w:rsidR="00AC007E" w:rsidRDefault="00942352">
      <w:pPr>
        <w:pStyle w:val="BodyText"/>
      </w:pPr>
      <w:r>
        <w:t>Comparison between studies using different sampling techniques is also challenging. Previous studies on rodent communities in the Lassa fever endemic region have used trap success rates as an indirect measure of rodent abundance. Our analysis, using a model incorporating imperfect detection, suggests estimating abundance from trap success may not be applicable across different land</w:t>
      </w:r>
      <w:ins w:id="346" w:author="Jones, Kate" w:date="2023-05-29T22:46:00Z">
        <w:r w:rsidR="00D55151">
          <w:t xml:space="preserve"> </w:t>
        </w:r>
      </w:ins>
      <w:r>
        <w:t xml:space="preserve">use types and species (Supplementary Material 9E). For example, we found that the probability of detection of </w:t>
      </w:r>
      <w:r>
        <w:rPr>
          <w:i/>
          <w:iCs/>
        </w:rPr>
        <w:t>M. musculus</w:t>
      </w:r>
      <w:r>
        <w:t xml:space="preserve"> and </w:t>
      </w:r>
      <w:r>
        <w:rPr>
          <w:i/>
          <w:iCs/>
        </w:rPr>
        <w:t xml:space="preserve">R. </w:t>
      </w:r>
      <w:proofErr w:type="spellStart"/>
      <w:r>
        <w:rPr>
          <w:i/>
          <w:iCs/>
        </w:rPr>
        <w:t>rattus</w:t>
      </w:r>
      <w:proofErr w:type="spellEnd"/>
      <w:r>
        <w:t xml:space="preserve"> were higher than native species given a consistent amount of trapping effort. This would result </w:t>
      </w:r>
      <w:r>
        <w:lastRenderedPageBreak/>
        <w:t>in an overestimation of the population size of some species and underestimation of others which may impact inference from data not accounting for imperfect detection. A study of rodent populations in the USA further highlighted the risks of detection rate as a measure of relative abundance (Parsons, Clark, and Kays 2022). The drivers for variability in detection may include trap-shyness of non-synanthropic species, the availability of resources in the local environment and the location of traps (</w:t>
      </w:r>
      <w:proofErr w:type="spellStart"/>
      <w:r>
        <w:t>Stryjek</w:t>
      </w:r>
      <w:proofErr w:type="spellEnd"/>
      <w:r>
        <w:t xml:space="preserve">, Kalinowski, and Parsons 2019). </w:t>
      </w:r>
      <w:proofErr w:type="spellStart"/>
      <w:r>
        <w:t>Harmonisation</w:t>
      </w:r>
      <w:proofErr w:type="spellEnd"/>
      <w:r>
        <w:t xml:space="preserve"> of rodent sampling designs towards systematic community sampling will allow comparison of rodent species communities and pathogen prevalence across the endemic region.</w:t>
      </w:r>
    </w:p>
    <w:p w14:paraId="22E57C6B" w14:textId="77777777" w:rsidR="00AC007E" w:rsidRDefault="00942352">
      <w:pPr>
        <w:pStyle w:val="BodyText"/>
      </w:pPr>
      <w:r>
        <w:t xml:space="preserve">We did not observe that </w:t>
      </w:r>
      <w:r>
        <w:rPr>
          <w:i/>
          <w:iCs/>
        </w:rPr>
        <w:t>M. natalensis</w:t>
      </w:r>
      <w:r>
        <w:t xml:space="preserve"> was more prevalent in village settings during the dry season, as has been reported from elsewhere in Sierra Leone and Guinea (Bangura et al. 2021; Fichet-Calvet et al. 2007). Our finding of similar or increased prevalence of </w:t>
      </w:r>
      <w:r>
        <w:rPr>
          <w:i/>
          <w:iCs/>
        </w:rPr>
        <w:t>M. natalensis</w:t>
      </w:r>
      <w:r>
        <w:t xml:space="preserve"> between seasons, not accounting for imperfect detection, were consistent across our village study sites. It may be that in this region different agricultural practices or food storage behaviour by communities results in different rodent behaviour to elsewhere in its range. Further ecological studies, over longer time periods, within different regions, are required to understand any seasonal migration of these rodent species. It is expected that prevalence of </w:t>
      </w:r>
      <w:r>
        <w:rPr>
          <w:i/>
          <w:iCs/>
        </w:rPr>
        <w:t>M. natalensis</w:t>
      </w:r>
      <w:r>
        <w:t xml:space="preserve"> within households is likely to modify the risk of Lassa fever spillover into human populations given the potentially increased rate of human-host contact within households.</w:t>
      </w:r>
    </w:p>
    <w:p w14:paraId="58E2D4A2" w14:textId="77777777" w:rsidR="00AC007E" w:rsidRDefault="00942352">
      <w:pPr>
        <w:pStyle w:val="Heading2"/>
      </w:pPr>
      <w:bookmarkStart w:id="347" w:name="Xe7b8c058a611144b96cd0cb221ebb0b557aec00"/>
      <w:bookmarkEnd w:id="338"/>
      <w:r>
        <w:t>Evidence for biotic interactions shaping patterns of rodent species diversity</w:t>
      </w:r>
    </w:p>
    <w:p w14:paraId="11043ACC" w14:textId="2EBFC502" w:rsidR="00AC007E" w:rsidRDefault="00942352">
      <w:pPr>
        <w:pStyle w:val="FirstParagraph"/>
      </w:pPr>
      <w:r>
        <w:t xml:space="preserve">The finding that rodent species displayed </w:t>
      </w:r>
      <w:del w:id="348" w:author="Jones, Kate" w:date="2023-05-29T22:49:00Z">
        <w:r w:rsidDel="00AC4E9E">
          <w:delText>fairly strong</w:delText>
        </w:r>
      </w:del>
      <w:ins w:id="349" w:author="Jones, Kate" w:date="2023-05-29T22:49:00Z">
        <w:r w:rsidR="00AC4E9E">
          <w:t>a</w:t>
        </w:r>
      </w:ins>
      <w:r>
        <w:t xml:space="preserve"> segregation into distinct ecological niches of human dominated (village and agriculture) or non-human dominated (forest) land</w:t>
      </w:r>
      <w:ins w:id="350" w:author="Jones, Kate" w:date="2023-05-29T22:49:00Z">
        <w:r w:rsidR="00AC4E9E">
          <w:t xml:space="preserve"> </w:t>
        </w:r>
      </w:ins>
      <w:r>
        <w:t xml:space="preserve">use types </w:t>
      </w:r>
      <w:commentRangeStart w:id="351"/>
      <w:r>
        <w:t xml:space="preserve">which was more strongly evident following stratification by human population density </w:t>
      </w:r>
      <w:commentRangeEnd w:id="351"/>
      <w:r w:rsidR="00AC4E9E">
        <w:rPr>
          <w:rStyle w:val="CommentReference"/>
        </w:rPr>
        <w:commentReference w:id="351"/>
      </w:r>
      <w:r>
        <w:t xml:space="preserve">suggests an important role for biotic factors in species occurrence. The high predicted occupancy of both </w:t>
      </w:r>
      <w:r>
        <w:rPr>
          <w:i/>
          <w:iCs/>
        </w:rPr>
        <w:t>M. natalensis</w:t>
      </w:r>
      <w:r>
        <w:t xml:space="preserve"> and </w:t>
      </w:r>
      <w:r>
        <w:rPr>
          <w:i/>
          <w:iCs/>
        </w:rPr>
        <w:t xml:space="preserve">R. </w:t>
      </w:r>
      <w:proofErr w:type="spellStart"/>
      <w:r>
        <w:rPr>
          <w:i/>
          <w:iCs/>
        </w:rPr>
        <w:t>rattus</w:t>
      </w:r>
      <w:proofErr w:type="spellEnd"/>
      <w:r>
        <w:t xml:space="preserve"> in human dominated landscapes within rural settings shows a high level of co-occurrence consistent with another study conducted in Sierra Leone (Bangura et al. 2021). This suggests that these rodent species do not directly compete for resources and that the presence of one species does not preclude the presence of the other. This may not be true for interactions between </w:t>
      </w:r>
      <w:r>
        <w:rPr>
          <w:i/>
          <w:iCs/>
        </w:rPr>
        <w:t>M. musculus</w:t>
      </w:r>
      <w:r>
        <w:t xml:space="preserve"> and both </w:t>
      </w:r>
      <w:r>
        <w:rPr>
          <w:i/>
          <w:iCs/>
        </w:rPr>
        <w:t xml:space="preserve">R. </w:t>
      </w:r>
      <w:proofErr w:type="spellStart"/>
      <w:r>
        <w:rPr>
          <w:i/>
          <w:iCs/>
        </w:rPr>
        <w:t>rattus</w:t>
      </w:r>
      <w:proofErr w:type="spellEnd"/>
      <w:r>
        <w:t xml:space="preserve"> and </w:t>
      </w:r>
      <w:r>
        <w:rPr>
          <w:i/>
          <w:iCs/>
        </w:rPr>
        <w:t>M. natalensis</w:t>
      </w:r>
      <w:r>
        <w:t xml:space="preserve">. The presence of </w:t>
      </w:r>
      <w:r>
        <w:rPr>
          <w:i/>
          <w:iCs/>
        </w:rPr>
        <w:t>M. musculus</w:t>
      </w:r>
      <w:r>
        <w:t xml:space="preserve"> within village</w:t>
      </w:r>
      <w:ins w:id="352" w:author="Jones, Kate" w:date="2023-05-29T22:50:00Z">
        <w:r w:rsidR="00AC4E9E">
          <w:t xml:space="preserve">s </w:t>
        </w:r>
      </w:ins>
      <w:del w:id="353" w:author="Jones, Kate" w:date="2023-05-29T22:50:00Z">
        <w:r w:rsidDel="00AC4E9E">
          <w:delText xml:space="preserve"> landuse types </w:delText>
        </w:r>
      </w:del>
      <w:r>
        <w:t>in peri-urban settings was associated with a</w:t>
      </w:r>
      <w:ins w:id="354" w:author="David Simons" w:date="2023-05-30T11:46:00Z">
        <w:r w:rsidR="00BA2F0A">
          <w:t xml:space="preserve"> </w:t>
        </w:r>
        <w:proofErr w:type="spellStart"/>
        <w:r w:rsidR="00BA2F0A">
          <w:t>substantial</w:t>
        </w:r>
      </w:ins>
      <w:del w:id="355" w:author="David Simons" w:date="2023-05-30T11:46:00Z">
        <w:r w:rsidDel="00BA2F0A">
          <w:delText xml:space="preserve">n important </w:delText>
        </w:r>
      </w:del>
      <w:r>
        <w:t>decrease</w:t>
      </w:r>
      <w:proofErr w:type="spellEnd"/>
      <w:r>
        <w:t xml:space="preserve"> in the probability of occurrence of both </w:t>
      </w:r>
      <w:r>
        <w:rPr>
          <w:i/>
          <w:iCs/>
        </w:rPr>
        <w:t>M. natalensis</w:t>
      </w:r>
      <w:r>
        <w:t xml:space="preserve"> and </w:t>
      </w:r>
      <w:r>
        <w:rPr>
          <w:i/>
          <w:iCs/>
        </w:rPr>
        <w:t xml:space="preserve">R. </w:t>
      </w:r>
      <w:proofErr w:type="spellStart"/>
      <w:r>
        <w:rPr>
          <w:i/>
          <w:iCs/>
        </w:rPr>
        <w:t>rattus</w:t>
      </w:r>
      <w:proofErr w:type="spellEnd"/>
      <w:r>
        <w:t xml:space="preserve">. </w:t>
      </w:r>
      <w:r>
        <w:rPr>
          <w:i/>
          <w:iCs/>
        </w:rPr>
        <w:t>Mus musculus</w:t>
      </w:r>
      <w:r>
        <w:t xml:space="preserve"> was also absent in village land use types in rural settings where </w:t>
      </w:r>
      <w:r>
        <w:rPr>
          <w:i/>
          <w:iCs/>
        </w:rPr>
        <w:t xml:space="preserve">R. </w:t>
      </w:r>
      <w:proofErr w:type="spellStart"/>
      <w:r>
        <w:rPr>
          <w:i/>
          <w:iCs/>
        </w:rPr>
        <w:t>rattus</w:t>
      </w:r>
      <w:proofErr w:type="spellEnd"/>
      <w:r>
        <w:t xml:space="preserve"> and </w:t>
      </w:r>
      <w:r>
        <w:rPr>
          <w:i/>
          <w:iCs/>
        </w:rPr>
        <w:t>M. natalensis</w:t>
      </w:r>
      <w:r>
        <w:t xml:space="preserve"> had high probabilities of occurring. This finding was reinforced by the statistically significant negative associations of the probability of occurrence of </w:t>
      </w:r>
      <w:r>
        <w:rPr>
          <w:i/>
          <w:iCs/>
        </w:rPr>
        <w:t>M. musculus</w:t>
      </w:r>
      <w:r>
        <w:t xml:space="preserve"> and all other rodent species in village</w:t>
      </w:r>
      <w:ins w:id="356" w:author="Jones, Kate" w:date="2023-05-29T22:50:00Z">
        <w:r w:rsidR="00AC4E9E">
          <w:t>s</w:t>
        </w:r>
      </w:ins>
      <w:del w:id="357" w:author="Jones, Kate" w:date="2023-05-29T22:50:00Z">
        <w:r w:rsidDel="00AC4E9E">
          <w:delText xml:space="preserve"> landuse settings</w:delText>
        </w:r>
      </w:del>
      <w:r>
        <w:t xml:space="preserve">. To identify the causal processes of changes in rodent species community structures longer term monitoring of community change with expanding </w:t>
      </w:r>
      <w:r>
        <w:rPr>
          <w:i/>
          <w:iCs/>
        </w:rPr>
        <w:t>M. musculus</w:t>
      </w:r>
      <w:r>
        <w:t xml:space="preserve"> and </w:t>
      </w:r>
      <w:r>
        <w:rPr>
          <w:i/>
          <w:iCs/>
        </w:rPr>
        <w:t xml:space="preserve">R. </w:t>
      </w:r>
      <w:proofErr w:type="spellStart"/>
      <w:r>
        <w:rPr>
          <w:i/>
          <w:iCs/>
        </w:rPr>
        <w:t>rattus</w:t>
      </w:r>
      <w:proofErr w:type="spellEnd"/>
      <w:r>
        <w:t xml:space="preserve"> invasion would be beneficial, as has been conducted in Senegal (</w:t>
      </w:r>
      <w:proofErr w:type="spellStart"/>
      <w:r>
        <w:t>Dalecky</w:t>
      </w:r>
      <w:proofErr w:type="spellEnd"/>
      <w:r>
        <w:t xml:space="preserve"> et al. 2015).</w:t>
      </w:r>
    </w:p>
    <w:p w14:paraId="6A5065D2" w14:textId="77777777" w:rsidR="00AC007E" w:rsidRDefault="00942352">
      <w:pPr>
        <w:pStyle w:val="Heading2"/>
      </w:pPr>
      <w:bookmarkStart w:id="358" w:name="Xff394b6c4150818188c499a19dd5dcb575c3ea0"/>
      <w:bookmarkEnd w:id="347"/>
      <w:r>
        <w:lastRenderedPageBreak/>
        <w:t>Implications for understanding the risk of Lassa fever spillover</w:t>
      </w:r>
    </w:p>
    <w:p w14:paraId="295F0E98" w14:textId="2ADEB960" w:rsidR="00AC007E" w:rsidRDefault="00942352">
      <w:pPr>
        <w:pStyle w:val="FirstParagraph"/>
      </w:pPr>
      <w:r>
        <w:t xml:space="preserve">The lower levels of occurrence of </w:t>
      </w:r>
      <w:commentRangeStart w:id="359"/>
      <w:r>
        <w:rPr>
          <w:i/>
          <w:iCs/>
        </w:rPr>
        <w:t>M. natalensis</w:t>
      </w:r>
      <w:r>
        <w:t xml:space="preserve"> in agricultural </w:t>
      </w:r>
      <w:commentRangeEnd w:id="359"/>
      <w:r w:rsidR="009B2E79">
        <w:rPr>
          <w:rStyle w:val="CommentReference"/>
        </w:rPr>
        <w:commentReference w:id="359"/>
      </w:r>
      <w:r>
        <w:t>and forest land</w:t>
      </w:r>
      <w:ins w:id="360" w:author="Jones, Kate" w:date="2023-05-29T22:51:00Z">
        <w:r w:rsidR="00AC4E9E">
          <w:t xml:space="preserve"> </w:t>
        </w:r>
      </w:ins>
      <w:r>
        <w:t xml:space="preserve">use types raises questions about the evenness of LASV prevalence across the </w:t>
      </w:r>
      <w:del w:id="361" w:author="David Simons" w:date="2023-05-30T11:46:00Z">
        <w:r w:rsidDel="00BA2F0A">
          <w:delText xml:space="preserve">fractured </w:delText>
        </w:r>
      </w:del>
      <w:ins w:id="362" w:author="David Simons" w:date="2023-05-30T11:46:00Z">
        <w:r w:rsidR="00BA2F0A">
          <w:t>heterogeneous</w:t>
        </w:r>
        <w:r w:rsidR="00BA2F0A">
          <w:t xml:space="preserve"> </w:t>
        </w:r>
      </w:ins>
      <w:r>
        <w:t xml:space="preserve">landscape of Eastern Sierra Leone. Most studies investigating viral prevalence have found evidence of infection through antibody detection and a limited number of acutely infected rodents, in studies predominantly sampling in village </w:t>
      </w:r>
      <w:del w:id="363" w:author="Jones, Kate" w:date="2023-05-29T22:51:00Z">
        <w:r w:rsidDel="00AC4E9E">
          <w:delText xml:space="preserve">landuse </w:delText>
        </w:r>
      </w:del>
      <w:r>
        <w:t>settings, with some villages having no evidence of LASV circulation (Bangura et al. 2021; McCormick et al. 1987; Leski et al. 2015). It may be that the lack of mobility of the primary reservoir of LASV outside of human dominated land</w:t>
      </w:r>
      <w:ins w:id="364" w:author="Jones, Kate" w:date="2023-05-29T22:51:00Z">
        <w:r w:rsidR="00AC4E9E">
          <w:t xml:space="preserve"> </w:t>
        </w:r>
      </w:ins>
      <w:r>
        <w:t xml:space="preserve">use limits transmission LASV between villages. </w:t>
      </w:r>
      <w:del w:id="365" w:author="David Simons" w:date="2023-05-30T11:47:00Z">
        <w:r w:rsidDel="00EA7EDB">
          <w:delText>Alternatively</w:delText>
        </w:r>
      </w:del>
      <w:ins w:id="366" w:author="David Simons" w:date="2023-05-30T11:47:00Z">
        <w:r w:rsidR="00EA7EDB">
          <w:t>Alternatively,</w:t>
        </w:r>
      </w:ins>
      <w:r>
        <w:t xml:space="preserve"> it may implicate non-</w:t>
      </w:r>
      <w:r>
        <w:rPr>
          <w:i/>
          <w:iCs/>
        </w:rPr>
        <w:t>M. natalensis</w:t>
      </w:r>
      <w:r>
        <w:t xml:space="preserve"> species as being important for transferring the pathogen between communities of </w:t>
      </w:r>
      <w:r>
        <w:rPr>
          <w:i/>
          <w:iCs/>
        </w:rPr>
        <w:t>M. natalensis</w:t>
      </w:r>
      <w:r>
        <w:t xml:space="preserve"> resident in villages separated by forest. Several of the species found to occur in forest settings have been found to have antibodies against LASV, namely </w:t>
      </w:r>
      <w:proofErr w:type="spellStart"/>
      <w:r>
        <w:rPr>
          <w:i/>
          <w:iCs/>
        </w:rPr>
        <w:t>Praomys</w:t>
      </w:r>
      <w:proofErr w:type="spellEnd"/>
      <w:r>
        <w:rPr>
          <w:i/>
          <w:iCs/>
        </w:rPr>
        <w:t xml:space="preserve"> </w:t>
      </w:r>
      <w:proofErr w:type="spellStart"/>
      <w:r>
        <w:rPr>
          <w:i/>
          <w:iCs/>
        </w:rPr>
        <w:t>spp</w:t>
      </w:r>
      <w:proofErr w:type="spellEnd"/>
      <w:r>
        <w:t xml:space="preserve">, </w:t>
      </w:r>
      <w:r>
        <w:rPr>
          <w:i/>
          <w:iCs/>
        </w:rPr>
        <w:t xml:space="preserve">M. </w:t>
      </w:r>
      <w:proofErr w:type="spellStart"/>
      <w:r>
        <w:rPr>
          <w:i/>
          <w:iCs/>
        </w:rPr>
        <w:t>minutoides</w:t>
      </w:r>
      <w:proofErr w:type="spellEnd"/>
      <w:r>
        <w:t xml:space="preserve"> and </w:t>
      </w:r>
      <w:r>
        <w:rPr>
          <w:i/>
          <w:iCs/>
        </w:rPr>
        <w:t>L. striatus</w:t>
      </w:r>
      <w:ins w:id="367" w:author="Jones, Kate" w:date="2023-05-29T22:52:00Z">
        <w:r w:rsidR="00AC4E9E">
          <w:rPr>
            <w:i/>
            <w:iCs/>
          </w:rPr>
          <w:t xml:space="preserve"> (ref?)</w:t>
        </w:r>
      </w:ins>
      <w:r>
        <w:t>. To understand the apparent spatial variability in LASV prevalence studies are therefore required that incorporate sampling in all land</w:t>
      </w:r>
      <w:ins w:id="368" w:author="Jones, Kate" w:date="2023-05-29T22:52:00Z">
        <w:r w:rsidR="00AC4E9E">
          <w:t xml:space="preserve"> </w:t>
        </w:r>
      </w:ins>
      <w:r>
        <w:t>use types in the endemic region.</w:t>
      </w:r>
    </w:p>
    <w:p w14:paraId="3EBFA6E0" w14:textId="21004952" w:rsidR="00AC007E" w:rsidRDefault="00942352">
      <w:pPr>
        <w:pStyle w:val="BodyText"/>
      </w:pPr>
      <w:commentRangeStart w:id="369"/>
      <w:r>
        <w:t xml:space="preserve">Finally, </w:t>
      </w:r>
      <w:del w:id="370" w:author="Jones, Kate" w:date="2023-05-29T22:52:00Z">
        <w:r w:rsidDel="00AC4E9E">
          <w:delText xml:space="preserve">current </w:delText>
        </w:r>
      </w:del>
      <w:r>
        <w:t xml:space="preserve">models of the current and changing risk of Lassa fever in the endemic region do not account for rodent species biotic interactions (Basinski et al. 2021; </w:t>
      </w:r>
      <w:proofErr w:type="spellStart"/>
      <w:r>
        <w:t>Mylne</w:t>
      </w:r>
      <w:proofErr w:type="spellEnd"/>
      <w:r>
        <w:t xml:space="preserve"> et al. 2015; </w:t>
      </w:r>
      <w:proofErr w:type="spellStart"/>
      <w:r>
        <w:t>Olugasa</w:t>
      </w:r>
      <w:proofErr w:type="spellEnd"/>
      <w:r>
        <w:t xml:space="preserve"> et al. 2014; Redding et al. 2016; Fichet-Calvet and Rogers 2009; </w:t>
      </w:r>
      <w:proofErr w:type="spellStart"/>
      <w:r>
        <w:t>Klitting</w:t>
      </w:r>
      <w:proofErr w:type="spellEnd"/>
      <w:r>
        <w:t xml:space="preserve"> et al. 2022). Our finding of important biotic interactions between </w:t>
      </w:r>
      <w:r>
        <w:rPr>
          <w:i/>
          <w:iCs/>
        </w:rPr>
        <w:t>M. natalensis</w:t>
      </w:r>
      <w:r>
        <w:t xml:space="preserve"> and primarily </w:t>
      </w:r>
      <w:r>
        <w:rPr>
          <w:i/>
          <w:iCs/>
        </w:rPr>
        <w:t>M. musculus</w:t>
      </w:r>
      <w:r>
        <w:t xml:space="preserve"> may indicate that Lassa fever risk will be relatively low in settings where </w:t>
      </w:r>
      <w:r>
        <w:rPr>
          <w:i/>
          <w:iCs/>
        </w:rPr>
        <w:t>M. musculus</w:t>
      </w:r>
      <w:r>
        <w:t xml:space="preserve"> is present. Currently </w:t>
      </w:r>
      <w:r>
        <w:rPr>
          <w:i/>
          <w:iCs/>
        </w:rPr>
        <w:t>M. musculus</w:t>
      </w:r>
      <w:r>
        <w:t>, an invasive rodent species has high abundance in urban settings but not in more rural locations, it is also not known to be infected with LASV</w:t>
      </w:r>
      <w:ins w:id="371" w:author="Jones, Kate" w:date="2023-05-29T22:52:00Z">
        <w:r w:rsidR="00AC4E9E">
          <w:t xml:space="preserve"> (ref). </w:t>
        </w:r>
      </w:ins>
      <w:del w:id="372" w:author="Jones, Kate" w:date="2023-05-29T22:52:00Z">
        <w:r w:rsidDel="00AC4E9E">
          <w:delText>,</w:delText>
        </w:r>
      </w:del>
      <w:r>
        <w:t xml:space="preserve"> </w:t>
      </w:r>
      <w:ins w:id="373" w:author="Jones, Kate" w:date="2023-05-29T22:52:00Z">
        <w:r w:rsidR="00AC4E9E">
          <w:t>T</w:t>
        </w:r>
      </w:ins>
      <w:del w:id="374" w:author="Jones, Kate" w:date="2023-05-29T22:52:00Z">
        <w:r w:rsidDel="00AC4E9E">
          <w:delText>t</w:delText>
        </w:r>
      </w:del>
      <w:r>
        <w:t xml:space="preserve">ogether this may go some way to explain why Lassa fever is more typically reported from rural locations in the endemic region rather than cities. Further work systematically sampling urban-rural gradients in endemic regions will be required to test this hypothesis and the implications this may have on estimates of future Lassa fever risk. As West Africa continues to undergo large population growth, rapid </w:t>
      </w:r>
      <w:proofErr w:type="spellStart"/>
      <w:r>
        <w:t>urbanisation</w:t>
      </w:r>
      <w:proofErr w:type="spellEnd"/>
      <w:r>
        <w:t xml:space="preserve"> and expansion of </w:t>
      </w:r>
      <w:r>
        <w:rPr>
          <w:i/>
          <w:iCs/>
        </w:rPr>
        <w:t>M. musculus</w:t>
      </w:r>
      <w:r>
        <w:t xml:space="preserve"> ranges the risk of Lassa fever expansion may decrease although there may be potential for LASV to switch hosts given the number of rodent species that have been found to be infected.</w:t>
      </w:r>
    </w:p>
    <w:p w14:paraId="5971A80E" w14:textId="51E0A778" w:rsidR="00AC007E" w:rsidRDefault="00942352">
      <w:pPr>
        <w:pStyle w:val="BodyText"/>
      </w:pPr>
      <w:r>
        <w:t>There are several limitations to the current study. Rodent sampling was limited to a relatively short period, two years, it is possible that rodent populations in these settings have important variations in abundance that could not be captured in our model and so the probability of detection may be under-estimated for species that were at low abundance during our survey period. Sampling over a longer time period would allow any potential temporal changes in probability of occurrence to be better incorporated. Similarly, land</w:t>
      </w:r>
      <w:ins w:id="375" w:author="Jones, Kate" w:date="2023-05-29T22:54:00Z">
        <w:r w:rsidR="00AC4E9E">
          <w:t xml:space="preserve"> </w:t>
        </w:r>
      </w:ins>
      <w:r>
        <w:t>use in Sierra Leone, particularly agricultural land goes through periods of increased use, it would be informative to study a single location in the transition from forested, to agricultural, to long term fallow and to degraded forest land</w:t>
      </w:r>
      <w:ins w:id="376" w:author="Jones, Kate" w:date="2023-05-29T22:54:00Z">
        <w:r w:rsidR="00AC4E9E">
          <w:t xml:space="preserve"> </w:t>
        </w:r>
      </w:ins>
      <w:r>
        <w:t xml:space="preserve">use to better </w:t>
      </w:r>
      <w:proofErr w:type="spellStart"/>
      <w:r>
        <w:t>characterise</w:t>
      </w:r>
      <w:proofErr w:type="spellEnd"/>
      <w:r>
        <w:t xml:space="preserve"> any changes in rodent communities within these land</w:t>
      </w:r>
      <w:ins w:id="377" w:author="Jones, Kate" w:date="2023-05-29T22:54:00Z">
        <w:r w:rsidR="00AC4E9E">
          <w:t xml:space="preserve"> </w:t>
        </w:r>
      </w:ins>
      <w:r>
        <w:t xml:space="preserve">use types. Unobserved characteristics of our study villages also likely contributed to the composition of rodent communities, suggested by the wide posterior distributions for some rodent species, expanding this </w:t>
      </w:r>
      <w:r>
        <w:lastRenderedPageBreak/>
        <w:t xml:space="preserve">study to sample more villages would be beneficial to allow further </w:t>
      </w:r>
      <w:proofErr w:type="spellStart"/>
      <w:r>
        <w:t>generalisation</w:t>
      </w:r>
      <w:proofErr w:type="spellEnd"/>
      <w:r>
        <w:t xml:space="preserve"> of </w:t>
      </w:r>
      <w:del w:id="378" w:author="Jones, Kate" w:date="2023-05-29T22:54:00Z">
        <w:r w:rsidDel="00AC4E9E">
          <w:delText xml:space="preserve">this studies </w:delText>
        </w:r>
      </w:del>
      <w:ins w:id="379" w:author="Jones, Kate" w:date="2023-05-29T22:54:00Z">
        <w:r w:rsidR="00AC4E9E">
          <w:t xml:space="preserve">our </w:t>
        </w:r>
      </w:ins>
      <w:r>
        <w:t>findings over the wider region.</w:t>
      </w:r>
      <w:commentRangeEnd w:id="369"/>
      <w:r w:rsidR="00AC4E9E">
        <w:rPr>
          <w:rStyle w:val="CommentReference"/>
        </w:rPr>
        <w:commentReference w:id="369"/>
      </w:r>
    </w:p>
    <w:p w14:paraId="78490244" w14:textId="77777777" w:rsidR="00AC007E" w:rsidRDefault="00942352">
      <w:pPr>
        <w:pStyle w:val="Heading1"/>
      </w:pPr>
      <w:bookmarkStart w:id="380" w:name="authors-contributions"/>
      <w:bookmarkEnd w:id="314"/>
      <w:bookmarkEnd w:id="358"/>
      <w:r>
        <w:t>Authors’ contributions</w:t>
      </w:r>
    </w:p>
    <w:p w14:paraId="23E8DB19" w14:textId="0A9233FB" w:rsidR="00AC007E" w:rsidRDefault="00942352">
      <w:pPr>
        <w:pStyle w:val="FirstParagraph"/>
      </w:pPr>
      <w:commentRangeStart w:id="381"/>
      <w:del w:id="382" w:author="Jones, Kate" w:date="2023-05-29T20:23:00Z">
        <w:r w:rsidDel="002A5DB5">
          <w:delText>David Simons</w:delText>
        </w:r>
      </w:del>
      <w:ins w:id="383" w:author="Jones, Kate" w:date="2023-05-29T20:23:00Z">
        <w:r w:rsidR="002A5DB5">
          <w:t>DS</w:t>
        </w:r>
      </w:ins>
      <w:r>
        <w:t xml:space="preserve">, </w:t>
      </w:r>
      <w:del w:id="384" w:author="Jones, Kate" w:date="2023-05-29T20:23:00Z">
        <w:r w:rsidDel="002A5DB5">
          <w:delText>Rory Gibb</w:delText>
        </w:r>
      </w:del>
      <w:ins w:id="385" w:author="Jones, Kate" w:date="2023-05-29T20:23:00Z">
        <w:r w:rsidR="002A5DB5">
          <w:t>RG</w:t>
        </w:r>
      </w:ins>
      <w:r>
        <w:t xml:space="preserve">, </w:t>
      </w:r>
      <w:del w:id="386" w:author="Jones, Kate" w:date="2023-05-29T20:23:00Z">
        <w:r w:rsidDel="002A5DB5">
          <w:delText xml:space="preserve">Deborah </w:delText>
        </w:r>
      </w:del>
      <w:ins w:id="387" w:author="Jones, Kate" w:date="2023-05-29T20:23:00Z">
        <w:r w:rsidR="002A5DB5">
          <w:t xml:space="preserve">D </w:t>
        </w:r>
      </w:ins>
      <w:del w:id="388" w:author="Jones, Kate" w:date="2023-05-29T20:23:00Z">
        <w:r w:rsidDel="002A5DB5">
          <w:delText>Watson</w:delText>
        </w:r>
      </w:del>
      <w:ins w:id="389" w:author="Jones, Kate" w:date="2023-05-29T20:23:00Z">
        <w:r w:rsidR="002A5DB5">
          <w:t>W</w:t>
        </w:r>
      </w:ins>
      <w:r>
        <w:t>-</w:t>
      </w:r>
      <w:del w:id="390" w:author="Jones, Kate" w:date="2023-05-29T20:23:00Z">
        <w:r w:rsidDel="002A5DB5">
          <w:delText>Jones</w:delText>
        </w:r>
      </w:del>
      <w:ins w:id="391" w:author="Jones, Kate" w:date="2023-05-29T20:23:00Z">
        <w:r w:rsidR="002A5DB5">
          <w:t>J</w:t>
        </w:r>
      </w:ins>
      <w:r>
        <w:t xml:space="preserve">, </w:t>
      </w:r>
      <w:del w:id="392" w:author="Jones, Kate" w:date="2023-05-29T20:23:00Z">
        <w:r w:rsidDel="002A5DB5">
          <w:delText>Richard Kock</w:delText>
        </w:r>
      </w:del>
      <w:ins w:id="393" w:author="Jones, Kate" w:date="2023-05-29T20:23:00Z">
        <w:r w:rsidR="002A5DB5">
          <w:t>RK</w:t>
        </w:r>
      </w:ins>
      <w:r>
        <w:t xml:space="preserve"> and </w:t>
      </w:r>
      <w:del w:id="394" w:author="Jones, Kate" w:date="2023-05-29T20:23:00Z">
        <w:r w:rsidDel="002A5DB5">
          <w:delText>Kate E. Jones</w:delText>
        </w:r>
      </w:del>
      <w:ins w:id="395" w:author="Jones, Kate" w:date="2023-05-29T20:23:00Z">
        <w:r w:rsidR="002A5DB5">
          <w:t>KEJ</w:t>
        </w:r>
      </w:ins>
      <w:r>
        <w:t xml:space="preserve"> </w:t>
      </w:r>
      <w:commentRangeEnd w:id="381"/>
      <w:r w:rsidR="00FC52F9">
        <w:rPr>
          <w:rStyle w:val="CommentReference"/>
        </w:rPr>
        <w:commentReference w:id="381"/>
      </w:r>
      <w:r>
        <w:t xml:space="preserve">conceived the ideas and designed methodology. David Simons, Umaru Bangura, Dianah Sondufu, Joyce Lamin, James Koninga, Momoh *, Mike Dawson, Joseph Lahai and Rashid Ansumana collected the data. David Simons and Rory Gibb </w:t>
      </w:r>
      <w:proofErr w:type="spellStart"/>
      <w:r>
        <w:t>analysed</w:t>
      </w:r>
      <w:proofErr w:type="spellEnd"/>
      <w:r>
        <w:t xml:space="preserve"> the data. David Simons, Rory Gibb and Kate E. Jones interpreted the data. David Simons led the writing of the manuscript. Rory Gibb, Deborah Watson-Jones, Richard Kock and Kate E. Jones contributed critically to the drafts. All authors gave final approval for publication.</w:t>
      </w:r>
    </w:p>
    <w:p w14:paraId="372A133E" w14:textId="77777777" w:rsidR="00AC007E" w:rsidRDefault="00942352">
      <w:pPr>
        <w:pStyle w:val="Heading1"/>
      </w:pPr>
      <w:bookmarkStart w:id="396" w:name="statement-on-inclusion"/>
      <w:bookmarkEnd w:id="380"/>
      <w:r>
        <w:t>Statement on inclusion</w:t>
      </w:r>
    </w:p>
    <w:p w14:paraId="6430FE19" w14:textId="77777777" w:rsidR="00AC007E" w:rsidRDefault="00942352">
      <w:pPr>
        <w:pStyle w:val="FirstParagraph"/>
      </w:pPr>
      <w:r>
        <w:t xml:space="preserve">This study brings together authors from a number of countries, including scientists based in the country where the study was carried out. All authors were engaged early on with the research and study design to ensure that the diverse sets of perspectives they represent was considered. Literature published by scientists from the study country and wider region was cited. Study protocols were discussed with local scientists for appropriateness of design. Consultations were held with community leaders of the study villages and the wider region prior to </w:t>
      </w:r>
      <w:proofErr w:type="spellStart"/>
      <w:r>
        <w:t>finalising</w:t>
      </w:r>
      <w:proofErr w:type="spellEnd"/>
      <w:r>
        <w:t xml:space="preserve"> the study design and enrolment into the study.</w:t>
      </w:r>
    </w:p>
    <w:p w14:paraId="4690F759" w14:textId="77777777" w:rsidR="00AC007E" w:rsidRDefault="00942352">
      <w:pPr>
        <w:pStyle w:val="Heading1"/>
      </w:pPr>
      <w:bookmarkStart w:id="397" w:name="acknowledgments"/>
      <w:bookmarkEnd w:id="396"/>
      <w:r>
        <w:t>Acknowledgments</w:t>
      </w:r>
    </w:p>
    <w:p w14:paraId="426DEB3F" w14:textId="34656E66" w:rsidR="00AC007E" w:rsidRDefault="00942352">
      <w:pPr>
        <w:pStyle w:val="FirstParagraph"/>
      </w:pPr>
      <w:commentRangeStart w:id="398"/>
      <w:r>
        <w:t xml:space="preserve">The authors would like to thank Jeff Doser, the developer of the </w:t>
      </w:r>
      <w:proofErr w:type="spellStart"/>
      <w:r>
        <w:rPr>
          <w:rStyle w:val="VerbatimChar"/>
        </w:rPr>
        <w:t>spOccupancy</w:t>
      </w:r>
      <w:proofErr w:type="spellEnd"/>
      <w:r>
        <w:t xml:space="preserve"> package for assistance with </w:t>
      </w:r>
      <w:proofErr w:type="spellStart"/>
      <w:r>
        <w:t>optimising</w:t>
      </w:r>
      <w:proofErr w:type="spellEnd"/>
      <w:r>
        <w:t xml:space="preserve"> the model construction and fitting process.</w:t>
      </w:r>
      <w:ins w:id="399" w:author="Jones, Kate" w:date="2023-05-29T20:24:00Z">
        <w:r w:rsidR="00FC52F9">
          <w:t xml:space="preserve"> </w:t>
        </w:r>
      </w:ins>
      <w:commentRangeEnd w:id="398"/>
      <w:ins w:id="400" w:author="Jones, Kate" w:date="2023-05-29T20:25:00Z">
        <w:r w:rsidR="00FC52F9">
          <w:rPr>
            <w:rStyle w:val="CommentReference"/>
          </w:rPr>
          <w:commentReference w:id="398"/>
        </w:r>
      </w:ins>
    </w:p>
    <w:p w14:paraId="0DE6A888" w14:textId="77777777" w:rsidR="00AC007E" w:rsidRDefault="00942352">
      <w:pPr>
        <w:pStyle w:val="Heading1"/>
      </w:pPr>
      <w:bookmarkStart w:id="401" w:name="conflict-of-interest"/>
      <w:bookmarkEnd w:id="397"/>
      <w:r>
        <w:t>Conflict of interest</w:t>
      </w:r>
    </w:p>
    <w:p w14:paraId="64DC184F" w14:textId="77777777" w:rsidR="00AC007E" w:rsidRDefault="00942352">
      <w:pPr>
        <w:pStyle w:val="FirstParagraph"/>
      </w:pPr>
      <w:r>
        <w:t>All authors report no financial conflicts of interest.</w:t>
      </w:r>
    </w:p>
    <w:p w14:paraId="6A9D83A9" w14:textId="77777777" w:rsidR="00AC007E" w:rsidRDefault="00942352">
      <w:pPr>
        <w:pStyle w:val="Heading1"/>
      </w:pPr>
      <w:bookmarkStart w:id="402" w:name="data-availability"/>
      <w:bookmarkEnd w:id="401"/>
      <w:r>
        <w:t>Data availability</w:t>
      </w:r>
    </w:p>
    <w:p w14:paraId="37D0D8FD" w14:textId="77777777" w:rsidR="00AC007E" w:rsidRDefault="00942352">
      <w:pPr>
        <w:pStyle w:val="FirstParagraph"/>
      </w:pPr>
      <w:r>
        <w:t xml:space="preserve">Data are available from the </w:t>
      </w:r>
      <w:proofErr w:type="spellStart"/>
      <w:r>
        <w:t>Zenodo</w:t>
      </w:r>
      <w:proofErr w:type="spellEnd"/>
      <w:r>
        <w:t xml:space="preserve"> file repository …</w:t>
      </w:r>
    </w:p>
    <w:p w14:paraId="62213FA5" w14:textId="77777777" w:rsidR="00AC007E" w:rsidRDefault="00942352">
      <w:pPr>
        <w:pStyle w:val="BodyText"/>
      </w:pPr>
      <w:r>
        <w:t>All R scripts to reproduce the analysis are available from an archived GitHub repository …</w:t>
      </w:r>
    </w:p>
    <w:p w14:paraId="30937FB3" w14:textId="77777777" w:rsidR="00AC007E" w:rsidRDefault="00942352">
      <w:pPr>
        <w:pStyle w:val="Heading1"/>
      </w:pPr>
      <w:bookmarkStart w:id="403" w:name="supplementary-material"/>
      <w:bookmarkEnd w:id="402"/>
      <w:commentRangeStart w:id="404"/>
      <w:r>
        <w:lastRenderedPageBreak/>
        <w:t>Supplementary Material</w:t>
      </w:r>
      <w:commentRangeEnd w:id="404"/>
      <w:r w:rsidR="002C1FBF">
        <w:rPr>
          <w:rStyle w:val="CommentReference"/>
          <w:rFonts w:asciiTheme="minorHAnsi" w:eastAsiaTheme="minorHAnsi" w:hAnsiTheme="minorHAnsi" w:cstheme="minorBidi"/>
          <w:b w:val="0"/>
          <w:bCs w:val="0"/>
          <w:color w:val="auto"/>
        </w:rPr>
        <w:commentReference w:id="404"/>
      </w:r>
    </w:p>
    <w:p w14:paraId="2596B8F1" w14:textId="77777777" w:rsidR="00AC007E" w:rsidRDefault="00942352">
      <w:pPr>
        <w:pStyle w:val="Heading2"/>
      </w:pPr>
      <w:bookmarkStart w:id="405" w:name="supplementary-material-1"/>
      <w:r>
        <w:t>Supplementary Material 1</w:t>
      </w:r>
    </w:p>
    <w:p w14:paraId="2241B0E5" w14:textId="77777777" w:rsidR="00AC007E" w:rsidRDefault="00942352">
      <w:pPr>
        <w:pStyle w:val="FirstParagraph"/>
      </w:pPr>
      <w:r>
        <w:rPr>
          <w:b/>
          <w:bCs/>
        </w:rPr>
        <w:t>Not prepared yet</w:t>
      </w:r>
    </w:p>
    <w:p w14:paraId="4D2C15A3" w14:textId="77777777" w:rsidR="00AC007E" w:rsidRDefault="00942352">
      <w:pPr>
        <w:pStyle w:val="Heading2"/>
      </w:pPr>
      <w:bookmarkStart w:id="406" w:name="supplementary-material-2"/>
      <w:bookmarkEnd w:id="405"/>
      <w:r>
        <w:t>Supplementary Material 2</w:t>
      </w:r>
    </w:p>
    <w:p w14:paraId="2F46DCE4" w14:textId="77777777" w:rsidR="00AC007E" w:rsidRDefault="00942352">
      <w:pPr>
        <w:pStyle w:val="FirstParagraph"/>
      </w:pPr>
      <w:r>
        <w:rPr>
          <w:b/>
          <w:bCs/>
        </w:rPr>
        <w:t>Study protocol, separate pdf</w:t>
      </w:r>
    </w:p>
    <w:p w14:paraId="4C94E607" w14:textId="2BDAA873" w:rsidR="00AC007E" w:rsidRDefault="00942352">
      <w:pPr>
        <w:pStyle w:val="Heading2"/>
      </w:pPr>
      <w:bookmarkStart w:id="407" w:name="supplementary-material-3"/>
      <w:bookmarkEnd w:id="406"/>
      <w:r>
        <w:lastRenderedPageBreak/>
        <w:t xml:space="preserve">Supplementary Material </w:t>
      </w:r>
      <w:ins w:id="408" w:author="Jones, Kate" w:date="2023-05-29T21:38:00Z">
        <w:r w:rsidR="002C1FBF">
          <w:t xml:space="preserve">Figure </w:t>
        </w:r>
      </w:ins>
      <w:del w:id="409" w:author="Jones, Kate" w:date="2023-05-29T21:39:00Z">
        <w:r w:rsidDel="002C1FBF">
          <w:delText>3</w:delText>
        </w:r>
      </w:del>
      <w:ins w:id="410" w:author="Jones, Kate" w:date="2023-05-29T21:39:00Z">
        <w:r w:rsidR="002C1FBF">
          <w:t>x</w:t>
        </w:r>
      </w:ins>
    </w:p>
    <w:p w14:paraId="07497429" w14:textId="77777777" w:rsidR="00AC007E" w:rsidRDefault="00942352">
      <w:pPr>
        <w:pStyle w:val="CaptionedFigure"/>
      </w:pPr>
      <w:r>
        <w:rPr>
          <w:noProof/>
          <w:lang w:val="en-GB" w:eastAsia="en-GB"/>
        </w:rPr>
        <w:drawing>
          <wp:inline distT="0" distB="0" distL="0" distR="0" wp14:anchorId="756B0A93" wp14:editId="25A33218">
            <wp:extent cx="6353175" cy="6858000"/>
            <wp:effectExtent l="0" t="0" r="0" b="0"/>
            <wp:docPr id="75" name="Picture" descr="Supplementary material 3. A) Individual traps were placed in a grid structure in a pre-specified location. While attempts were made to keep trap locations over repeated visits individual traps were often placed in slightly different locations. This is shown in the schematic using different colours to represent different visits. B) To harmonize the locations of traps to coordinates that could be used in the spatial occupancy model we aligned a regular grid with grid cell sizes of 49m2 over the trapping area and assigned individuals traps to these cells. C) The number of traps and therefore the number of trapnights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
            <wp:cNvGraphicFramePr/>
            <a:graphic xmlns:a="http://schemas.openxmlformats.org/drawingml/2006/main">
              <a:graphicData uri="http://schemas.openxmlformats.org/drawingml/2006/picture">
                <pic:pic xmlns:pic="http://schemas.openxmlformats.org/drawingml/2006/picture">
                  <pic:nvPicPr>
                    <pic:cNvPr id="76" name="Picture" descr="Supplementary_material_3.png"/>
                    <pic:cNvPicPr>
                      <a:picLocks noChangeAspect="1" noChangeArrowheads="1"/>
                    </pic:cNvPicPr>
                  </pic:nvPicPr>
                  <pic:blipFill>
                    <a:blip r:embed="rId25"/>
                    <a:stretch>
                      <a:fillRect/>
                    </a:stretch>
                  </pic:blipFill>
                  <pic:spPr bwMode="auto">
                    <a:xfrm>
                      <a:off x="0" y="0"/>
                      <a:ext cx="6353572" cy="6858429"/>
                    </a:xfrm>
                    <a:prstGeom prst="rect">
                      <a:avLst/>
                    </a:prstGeom>
                    <a:noFill/>
                    <a:ln w="9525">
                      <a:noFill/>
                      <a:headEnd/>
                      <a:tailEnd/>
                    </a:ln>
                  </pic:spPr>
                </pic:pic>
              </a:graphicData>
            </a:graphic>
          </wp:inline>
        </w:drawing>
      </w:r>
    </w:p>
    <w:p w14:paraId="27FA05AA" w14:textId="2D023ADC" w:rsidR="00AC007E" w:rsidRDefault="00942352">
      <w:pPr>
        <w:pStyle w:val="ImageCaption"/>
      </w:pPr>
      <w:r>
        <w:t>Supplementary material</w:t>
      </w:r>
      <w:ins w:id="411" w:author="Jones, Kate" w:date="2023-05-29T21:39:00Z">
        <w:r w:rsidR="002C1FBF">
          <w:t xml:space="preserve"> Figure </w:t>
        </w:r>
      </w:ins>
      <w:r>
        <w:t xml:space="preserve"> 3</w:t>
      </w:r>
      <w:ins w:id="412" w:author="Jones, Kate" w:date="2023-05-29T22:55:00Z">
        <w:r w:rsidR="00AC4E9E">
          <w:t xml:space="preserve"> [needs a title]</w:t>
        </w:r>
      </w:ins>
      <w:r>
        <w:t xml:space="preserve">. A) Individual traps were placed in a grid structure in a pre-specified location. While attempts were made to keep trap locations over repeated visits individual traps were often placed in slightly different locations. This is shown in the schematic using different </w:t>
      </w:r>
      <w:proofErr w:type="spellStart"/>
      <w:r>
        <w:t>colours</w:t>
      </w:r>
      <w:proofErr w:type="spellEnd"/>
      <w:r>
        <w:t xml:space="preserve"> to represent different visits. B) To harmonize the locations of traps to coordinates that could be used in the spatial occupancy model we aligned </w:t>
      </w:r>
      <w:r>
        <w:lastRenderedPageBreak/>
        <w:t>a regular grid with grid cell sizes of 49m</w:t>
      </w:r>
      <w:r>
        <w:rPr>
          <w:vertAlign w:val="superscript"/>
        </w:rPr>
        <w:t>2</w:t>
      </w:r>
      <w:r>
        <w:t xml:space="preserve"> over the trapping area and assigned individuals traps to these cells. C) The number of traps and therefore the number of </w:t>
      </w:r>
      <w:proofErr w:type="spellStart"/>
      <w:r>
        <w:t>trapnights</w:t>
      </w:r>
      <w:proofErr w:type="spellEnd"/>
      <w:r>
        <w:t xml:space="preserve"> within each grid cell was aggregated for each visit. The number of trap nights informed the detection component of the species occupancy model. Detection histories were produced for each grid cell that was sampled for each species. Grid cells were assigned a 1 if any trap within the grid cell detected the species and 0 otherwise.</w:t>
      </w:r>
    </w:p>
    <w:p w14:paraId="3DB80A26" w14:textId="59A7B152" w:rsidR="00AC007E" w:rsidRDefault="00942352">
      <w:pPr>
        <w:pStyle w:val="Heading2"/>
      </w:pPr>
      <w:bookmarkStart w:id="413" w:name="supplementary-material-4"/>
      <w:bookmarkEnd w:id="407"/>
      <w:r>
        <w:t xml:space="preserve">Supplementary Material </w:t>
      </w:r>
      <w:ins w:id="414" w:author="Jones, Kate" w:date="2023-05-29T21:40:00Z">
        <w:r w:rsidR="002C1FBF">
          <w:t>Text x</w:t>
        </w:r>
      </w:ins>
      <w:del w:id="415" w:author="Jones, Kate" w:date="2023-05-29T21:40:00Z">
        <w:r w:rsidDel="002C1FBF">
          <w:delText>4</w:delText>
        </w:r>
      </w:del>
    </w:p>
    <w:p w14:paraId="586A20E8" w14:textId="77777777" w:rsidR="00AC007E" w:rsidRDefault="00942352">
      <w:pPr>
        <w:pStyle w:val="FirstParagraph"/>
      </w:pPr>
      <w:r>
        <w:rPr>
          <w:b/>
          <w:bCs/>
        </w:rPr>
        <w:t>Taxonomic key, separate pdf</w:t>
      </w:r>
    </w:p>
    <w:p w14:paraId="7A7D3A98" w14:textId="4EF01E22" w:rsidR="00AC007E" w:rsidRDefault="00942352">
      <w:pPr>
        <w:pStyle w:val="Heading2"/>
        <w:rPr>
          <w:ins w:id="416" w:author="Jones, Kate" w:date="2023-05-29T22:56:00Z"/>
        </w:rPr>
      </w:pPr>
      <w:bookmarkStart w:id="417" w:name="supplementary-material-5"/>
      <w:bookmarkEnd w:id="413"/>
      <w:r>
        <w:t xml:space="preserve">Supplementary Material </w:t>
      </w:r>
      <w:del w:id="418" w:author="Jones, Kate" w:date="2023-05-29T21:40:00Z">
        <w:r w:rsidDel="002C1FBF">
          <w:delText>5</w:delText>
        </w:r>
      </w:del>
      <w:ins w:id="419" w:author="Jones, Kate" w:date="2023-05-29T21:40:00Z">
        <w:r w:rsidR="002C1FBF">
          <w:t>Figure x</w:t>
        </w:r>
      </w:ins>
    </w:p>
    <w:p w14:paraId="60E2A323" w14:textId="1CEE5B06" w:rsidR="00AC4E9E" w:rsidRPr="00AC4E9E" w:rsidRDefault="00AC4E9E">
      <w:pPr>
        <w:pStyle w:val="BodyText"/>
        <w:pPrChange w:id="420" w:author="Jones, Kate" w:date="2023-05-29T22:56:00Z">
          <w:pPr>
            <w:pStyle w:val="Heading2"/>
          </w:pPr>
        </w:pPrChange>
      </w:pPr>
      <w:ins w:id="421" w:author="Jones, Kate" w:date="2023-05-29T22:56:00Z">
        <w:r>
          <w:t>[A]</w:t>
        </w:r>
      </w:ins>
    </w:p>
    <w:p w14:paraId="313DE303" w14:textId="77777777" w:rsidR="00AC007E" w:rsidRDefault="00942352">
      <w:pPr>
        <w:pStyle w:val="CaptionedFigure"/>
        <w:rPr>
          <w:ins w:id="422" w:author="Jones, Kate" w:date="2023-05-29T22:56:00Z"/>
        </w:rPr>
      </w:pPr>
      <w:r>
        <w:rPr>
          <w:noProof/>
          <w:lang w:val="en-GB" w:eastAsia="en-GB"/>
        </w:rPr>
        <w:drawing>
          <wp:inline distT="0" distB="0" distL="0" distR="0" wp14:anchorId="57740FB5" wp14:editId="1A8B731D">
            <wp:extent cx="5334000" cy="4267200"/>
            <wp:effectExtent l="0" t="0" r="0" b="0"/>
            <wp:docPr id="80" name="Picture" descr="Supplementary material 5A. Species accumulation curves for each village site."/>
            <wp:cNvGraphicFramePr/>
            <a:graphic xmlns:a="http://schemas.openxmlformats.org/drawingml/2006/main">
              <a:graphicData uri="http://schemas.openxmlformats.org/drawingml/2006/picture">
                <pic:pic xmlns:pic="http://schemas.openxmlformats.org/drawingml/2006/picture">
                  <pic:nvPicPr>
                    <pic:cNvPr id="81" name="Picture" descr="../output/Supplementary_material_5a.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14:paraId="790ACCE7" w14:textId="77777777" w:rsidR="00AC4E9E" w:rsidRDefault="00AC4E9E">
      <w:pPr>
        <w:pStyle w:val="CaptionedFigure"/>
        <w:rPr>
          <w:ins w:id="423" w:author="Jones, Kate" w:date="2023-05-29T22:56:00Z"/>
        </w:rPr>
      </w:pPr>
    </w:p>
    <w:p w14:paraId="47D299A8" w14:textId="130E6C78" w:rsidR="00AC4E9E" w:rsidRDefault="00AC4E9E">
      <w:pPr>
        <w:pStyle w:val="CaptionedFigure"/>
      </w:pPr>
      <w:ins w:id="424" w:author="Jones, Kate" w:date="2023-05-29T22:56:00Z">
        <w:r>
          <w:t>[B}</w:t>
        </w:r>
      </w:ins>
    </w:p>
    <w:p w14:paraId="2E3AC56E" w14:textId="704AED01" w:rsidR="00AC007E" w:rsidDel="00AC4E9E" w:rsidRDefault="00942352">
      <w:pPr>
        <w:pStyle w:val="ImageCaption"/>
        <w:rPr>
          <w:del w:id="425" w:author="Jones, Kate" w:date="2023-05-29T22:56:00Z"/>
        </w:rPr>
      </w:pPr>
      <w:del w:id="426" w:author="Jones, Kate" w:date="2023-05-29T22:56:00Z">
        <w:r w:rsidDel="00AC4E9E">
          <w:delText>Supplementary material 5A. Species accumulation curves for each village site.</w:delText>
        </w:r>
      </w:del>
    </w:p>
    <w:p w14:paraId="1FB4D08C" w14:textId="77777777" w:rsidR="00AC007E" w:rsidRDefault="00942352">
      <w:pPr>
        <w:pStyle w:val="CaptionedFigure"/>
      </w:pPr>
      <w:r>
        <w:rPr>
          <w:noProof/>
          <w:lang w:val="en-GB" w:eastAsia="en-GB"/>
        </w:rPr>
        <w:lastRenderedPageBreak/>
        <w:drawing>
          <wp:inline distT="0" distB="0" distL="0" distR="0" wp14:anchorId="72CBE9A3" wp14:editId="13CF04B5">
            <wp:extent cx="5334000" cy="4267200"/>
            <wp:effectExtent l="0" t="0" r="0" b="0"/>
            <wp:docPr id="83" name="Picture" descr="Supplementary material 5B. Species accumulation curves for each village site stratified by landuse type."/>
            <wp:cNvGraphicFramePr/>
            <a:graphic xmlns:a="http://schemas.openxmlformats.org/drawingml/2006/main">
              <a:graphicData uri="http://schemas.openxmlformats.org/drawingml/2006/picture">
                <pic:pic xmlns:pic="http://schemas.openxmlformats.org/drawingml/2006/picture">
                  <pic:nvPicPr>
                    <pic:cNvPr id="84" name="Picture" descr="../output/Supplementary_material_5b.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14:paraId="76B15E8D" w14:textId="58C3F747" w:rsidR="00AC007E" w:rsidRDefault="00942352">
      <w:pPr>
        <w:pStyle w:val="ImageCaption"/>
      </w:pPr>
      <w:r>
        <w:t xml:space="preserve">Supplementary material </w:t>
      </w:r>
      <w:ins w:id="427" w:author="Jones, Kate" w:date="2023-05-29T22:56:00Z">
        <w:r w:rsidR="00AC4E9E">
          <w:t>Figure x.  Needs a title. A</w:t>
        </w:r>
      </w:ins>
      <w:ins w:id="428" w:author="Jones, Kate" w:date="2023-05-29T22:57:00Z">
        <w:r w:rsidR="00AC4E9E">
          <w:t xml:space="preserve"> represents </w:t>
        </w:r>
        <w:proofErr w:type="spellStart"/>
        <w:r w:rsidR="00AC4E9E">
          <w:t>xxxxx</w:t>
        </w:r>
        <w:proofErr w:type="spellEnd"/>
        <w:r w:rsidR="00AC4E9E">
          <w:t>. B</w:t>
        </w:r>
      </w:ins>
      <w:del w:id="429" w:author="Jones, Kate" w:date="2023-05-29T22:57:00Z">
        <w:r w:rsidDel="00AC4E9E">
          <w:delText>5B</w:delText>
        </w:r>
      </w:del>
      <w:r>
        <w:t xml:space="preserve">. Species accumulation curves for each village site stratified by </w:t>
      </w:r>
      <w:proofErr w:type="spellStart"/>
      <w:r>
        <w:t>landuse</w:t>
      </w:r>
      <w:proofErr w:type="spellEnd"/>
      <w:r>
        <w:t xml:space="preserve"> type.</w:t>
      </w:r>
      <w:ins w:id="430" w:author="Jones, Kate" w:date="2023-05-29T22:57:00Z">
        <w:r w:rsidR="00AC4E9E">
          <w:t xml:space="preserve"> Need to describe what the line and the bubble represents</w:t>
        </w:r>
        <w:r w:rsidR="00812180">
          <w:t>.</w:t>
        </w:r>
      </w:ins>
    </w:p>
    <w:p w14:paraId="0D85434F" w14:textId="77777777" w:rsidR="00AC007E" w:rsidRDefault="00942352">
      <w:pPr>
        <w:pStyle w:val="Heading2"/>
      </w:pPr>
      <w:bookmarkStart w:id="431" w:name="supplementary-material-6"/>
      <w:bookmarkEnd w:id="417"/>
      <w:r>
        <w:lastRenderedPageBreak/>
        <w:t>Supplementary Material 6</w:t>
      </w:r>
    </w:p>
    <w:p w14:paraId="4C73D962" w14:textId="77777777" w:rsidR="00AC007E" w:rsidRDefault="00942352">
      <w:pPr>
        <w:pStyle w:val="CaptionedFigure"/>
      </w:pPr>
      <w:r>
        <w:rPr>
          <w:noProof/>
          <w:lang w:val="en-GB" w:eastAsia="en-GB"/>
        </w:rPr>
        <w:drawing>
          <wp:inline distT="0" distB="0" distL="0" distR="0" wp14:anchorId="07F45C37" wp14:editId="6412B849">
            <wp:extent cx="6324600" cy="5153025"/>
            <wp:effectExtent l="0" t="0" r="0" b="0"/>
            <wp:docPr id="87" name="Picture" descr="Supplementary material 6. Conceptual model used to identify potential causal pathways for inclusion of variables for the occupancy and detection model specification."/>
            <wp:cNvGraphicFramePr/>
            <a:graphic xmlns:a="http://schemas.openxmlformats.org/drawingml/2006/main">
              <a:graphicData uri="http://schemas.openxmlformats.org/drawingml/2006/picture">
                <pic:pic xmlns:pic="http://schemas.openxmlformats.org/drawingml/2006/picture">
                  <pic:nvPicPr>
                    <pic:cNvPr id="88" name="Picture" descr="Supplementary_material_6.png"/>
                    <pic:cNvPicPr>
                      <a:picLocks noChangeAspect="1" noChangeArrowheads="1"/>
                    </pic:cNvPicPr>
                  </pic:nvPicPr>
                  <pic:blipFill>
                    <a:blip r:embed="rId28"/>
                    <a:stretch>
                      <a:fillRect/>
                    </a:stretch>
                  </pic:blipFill>
                  <pic:spPr bwMode="auto">
                    <a:xfrm>
                      <a:off x="0" y="0"/>
                      <a:ext cx="6324625" cy="5153045"/>
                    </a:xfrm>
                    <a:prstGeom prst="rect">
                      <a:avLst/>
                    </a:prstGeom>
                    <a:noFill/>
                    <a:ln w="9525">
                      <a:noFill/>
                      <a:headEnd/>
                      <a:tailEnd/>
                    </a:ln>
                  </pic:spPr>
                </pic:pic>
              </a:graphicData>
            </a:graphic>
          </wp:inline>
        </w:drawing>
      </w:r>
    </w:p>
    <w:p w14:paraId="13675A79" w14:textId="45713AC4" w:rsidR="00AC007E" w:rsidRDefault="00942352">
      <w:pPr>
        <w:pStyle w:val="ImageCaption"/>
      </w:pPr>
      <w:r>
        <w:t xml:space="preserve">Supplementary material </w:t>
      </w:r>
      <w:ins w:id="432" w:author="Jones, Kate" w:date="2023-05-29T22:58:00Z">
        <w:r w:rsidR="00812180">
          <w:t>Figure x</w:t>
        </w:r>
      </w:ins>
      <w:del w:id="433" w:author="Jones, Kate" w:date="2023-05-29T22:58:00Z">
        <w:r w:rsidDel="00812180">
          <w:delText>6</w:delText>
        </w:r>
      </w:del>
      <w:r>
        <w:t>. Conceptual model used to identify potential causal pathways for inclusion of variables for the occupancy and detection model specification.</w:t>
      </w:r>
    </w:p>
    <w:p w14:paraId="7F068D93" w14:textId="77777777" w:rsidR="00AC007E" w:rsidRDefault="00942352">
      <w:pPr>
        <w:pStyle w:val="Heading2"/>
      </w:pPr>
      <w:bookmarkStart w:id="434" w:name="supplementary-material-7"/>
      <w:bookmarkEnd w:id="431"/>
      <w:r>
        <w:lastRenderedPageBreak/>
        <w:t>Supplementary Material 7</w:t>
      </w:r>
    </w:p>
    <w:p w14:paraId="39723464" w14:textId="77777777" w:rsidR="00AC007E" w:rsidRDefault="00942352">
      <w:pPr>
        <w:pStyle w:val="CaptionedFigure"/>
      </w:pPr>
      <w:r>
        <w:rPr>
          <w:noProof/>
          <w:lang w:val="en-GB" w:eastAsia="en-GB"/>
        </w:rPr>
        <w:drawing>
          <wp:inline distT="0" distB="0" distL="0" distR="0" wp14:anchorId="563FDA95" wp14:editId="06D74614">
            <wp:extent cx="5867400" cy="6600825"/>
            <wp:effectExtent l="0" t="0" r="0" b="0"/>
            <wp:docPr id="91" name="Picture" descr="Supplementary material 7A. The detection rate for all species by season (Rainy = May-October, Dry = November-April) of trapping activity."/>
            <wp:cNvGraphicFramePr/>
            <a:graphic xmlns:a="http://schemas.openxmlformats.org/drawingml/2006/main">
              <a:graphicData uri="http://schemas.openxmlformats.org/drawingml/2006/picture">
                <pic:pic xmlns:pic="http://schemas.openxmlformats.org/drawingml/2006/picture">
                  <pic:nvPicPr>
                    <pic:cNvPr id="92" name="Picture" descr="../output/Supplementary_material_7a.png"/>
                    <pic:cNvPicPr>
                      <a:picLocks noChangeAspect="1" noChangeArrowheads="1"/>
                    </pic:cNvPicPr>
                  </pic:nvPicPr>
                  <pic:blipFill>
                    <a:blip r:embed="rId29"/>
                    <a:stretch>
                      <a:fillRect/>
                    </a:stretch>
                  </pic:blipFill>
                  <pic:spPr bwMode="auto">
                    <a:xfrm>
                      <a:off x="0" y="0"/>
                      <a:ext cx="5867400" cy="6600825"/>
                    </a:xfrm>
                    <a:prstGeom prst="rect">
                      <a:avLst/>
                    </a:prstGeom>
                    <a:noFill/>
                    <a:ln w="9525">
                      <a:noFill/>
                      <a:headEnd/>
                      <a:tailEnd/>
                    </a:ln>
                  </pic:spPr>
                </pic:pic>
              </a:graphicData>
            </a:graphic>
          </wp:inline>
        </w:drawing>
      </w:r>
    </w:p>
    <w:p w14:paraId="6D50C10F" w14:textId="77777777" w:rsidR="00AC007E" w:rsidRDefault="00942352">
      <w:pPr>
        <w:pStyle w:val="ImageCaption"/>
      </w:pPr>
      <w:r>
        <w:t>Supplementary material 7A. The detection rate for all species by season (Rainy = May-October, Dry = November-April) of trapping activity.</w:t>
      </w:r>
    </w:p>
    <w:p w14:paraId="4E0B4965" w14:textId="77777777" w:rsidR="00AC007E" w:rsidRDefault="00942352">
      <w:pPr>
        <w:pStyle w:val="CaptionedFigure"/>
      </w:pPr>
      <w:r>
        <w:rPr>
          <w:noProof/>
          <w:lang w:val="en-GB" w:eastAsia="en-GB"/>
        </w:rPr>
        <w:lastRenderedPageBreak/>
        <w:drawing>
          <wp:inline distT="0" distB="0" distL="0" distR="0" wp14:anchorId="3436C230" wp14:editId="38E3963B">
            <wp:extent cx="5781675" cy="6791325"/>
            <wp:effectExtent l="0" t="0" r="0" b="0"/>
            <wp:docPr id="94" name="Picture" descr="Supplementary material 7B. The detection rate for all species by season (Rainy = May-October, Dry = November-April) stratified by landuse type of trapping activity."/>
            <wp:cNvGraphicFramePr/>
            <a:graphic xmlns:a="http://schemas.openxmlformats.org/drawingml/2006/main">
              <a:graphicData uri="http://schemas.openxmlformats.org/drawingml/2006/picture">
                <pic:pic xmlns:pic="http://schemas.openxmlformats.org/drawingml/2006/picture">
                  <pic:nvPicPr>
                    <pic:cNvPr id="95" name="Picture" descr="../output/Supplementary_material_7b.png"/>
                    <pic:cNvPicPr>
                      <a:picLocks noChangeAspect="1" noChangeArrowheads="1"/>
                    </pic:cNvPicPr>
                  </pic:nvPicPr>
                  <pic:blipFill>
                    <a:blip r:embed="rId30"/>
                    <a:stretch>
                      <a:fillRect/>
                    </a:stretch>
                  </pic:blipFill>
                  <pic:spPr bwMode="auto">
                    <a:xfrm>
                      <a:off x="0" y="0"/>
                      <a:ext cx="5781675" cy="6791325"/>
                    </a:xfrm>
                    <a:prstGeom prst="rect">
                      <a:avLst/>
                    </a:prstGeom>
                    <a:noFill/>
                    <a:ln w="9525">
                      <a:noFill/>
                      <a:headEnd/>
                      <a:tailEnd/>
                    </a:ln>
                  </pic:spPr>
                </pic:pic>
              </a:graphicData>
            </a:graphic>
          </wp:inline>
        </w:drawing>
      </w:r>
    </w:p>
    <w:p w14:paraId="220B85BB" w14:textId="3E1ABD73" w:rsidR="00AC007E" w:rsidRDefault="00942352">
      <w:pPr>
        <w:pStyle w:val="ImageCaption"/>
      </w:pPr>
      <w:r>
        <w:t xml:space="preserve">Supplementary material </w:t>
      </w:r>
      <w:del w:id="435" w:author="Jones, Kate" w:date="2023-05-29T22:59:00Z">
        <w:r w:rsidDel="00812180">
          <w:delText>7B</w:delText>
        </w:r>
      </w:del>
      <w:ins w:id="436" w:author="Jones, Kate" w:date="2023-05-29T22:59:00Z">
        <w:r w:rsidR="00812180">
          <w:t>Figure x</w:t>
        </w:r>
      </w:ins>
      <w:r>
        <w:t>.</w:t>
      </w:r>
      <w:ins w:id="437" w:author="Jones, Kate" w:date="2023-05-29T22:59:00Z">
        <w:r w:rsidR="00812180">
          <w:t xml:space="preserve"> Needs a title. A represents </w:t>
        </w:r>
        <w:proofErr w:type="spellStart"/>
        <w:r w:rsidR="00812180">
          <w:t>xxxxx</w:t>
        </w:r>
        <w:proofErr w:type="spellEnd"/>
        <w:r w:rsidR="00812180">
          <w:t xml:space="preserve">. B Represents </w:t>
        </w:r>
      </w:ins>
      <w:r>
        <w:t xml:space="preserve"> The detection rate for all species by season (Rainy = May-October, Dry = November-April) stratified by </w:t>
      </w:r>
      <w:proofErr w:type="spellStart"/>
      <w:r>
        <w:t>landuse</w:t>
      </w:r>
      <w:proofErr w:type="spellEnd"/>
      <w:r>
        <w:t xml:space="preserve"> type of trapping activity.</w:t>
      </w:r>
    </w:p>
    <w:p w14:paraId="2F1608D6" w14:textId="77777777" w:rsidR="00AC007E" w:rsidRDefault="00942352">
      <w:pPr>
        <w:pStyle w:val="Heading2"/>
      </w:pPr>
      <w:bookmarkStart w:id="438" w:name="supplementary-material-8"/>
      <w:bookmarkEnd w:id="434"/>
      <w:r>
        <w:lastRenderedPageBreak/>
        <w:t>Supplementary Material 8</w:t>
      </w:r>
    </w:p>
    <w:p w14:paraId="7B5DD287" w14:textId="77777777" w:rsidR="00AC007E" w:rsidRDefault="00942352">
      <w:pPr>
        <w:pStyle w:val="FirstParagraph"/>
      </w:pPr>
      <w:r>
        <w:rPr>
          <w:b/>
          <w:bCs/>
        </w:rPr>
        <w:t>Model selection table, not done yet but have screenshots if you are interested in coefficients etc.</w:t>
      </w:r>
    </w:p>
    <w:p w14:paraId="59628E9C" w14:textId="77777777" w:rsidR="00AC007E" w:rsidRDefault="00942352">
      <w:pPr>
        <w:pStyle w:val="Heading2"/>
      </w:pPr>
      <w:bookmarkStart w:id="439" w:name="supplementary-material-9"/>
      <w:bookmarkEnd w:id="438"/>
      <w:commentRangeStart w:id="440"/>
      <w:r>
        <w:t>Supplementary Material 9</w:t>
      </w:r>
      <w:commentRangeEnd w:id="440"/>
      <w:r w:rsidR="00812180">
        <w:rPr>
          <w:rStyle w:val="CommentReference"/>
          <w:rFonts w:asciiTheme="minorHAnsi" w:eastAsiaTheme="minorHAnsi" w:hAnsiTheme="minorHAnsi" w:cstheme="minorBidi"/>
          <w:b w:val="0"/>
          <w:bCs w:val="0"/>
          <w:color w:val="auto"/>
        </w:rPr>
        <w:commentReference w:id="440"/>
      </w:r>
    </w:p>
    <w:p w14:paraId="3505E365" w14:textId="77777777" w:rsidR="00AC007E" w:rsidRDefault="00942352">
      <w:pPr>
        <w:pStyle w:val="CaptionedFigure"/>
      </w:pPr>
      <w:r>
        <w:rPr>
          <w:noProof/>
          <w:lang w:val="en-GB" w:eastAsia="en-GB"/>
        </w:rPr>
        <w:drawing>
          <wp:inline distT="0" distB="0" distL="0" distR="0" wp14:anchorId="10E71842" wp14:editId="45FE4014">
            <wp:extent cx="6143625" cy="4686300"/>
            <wp:effectExtent l="0" t="0" r="0" b="0"/>
            <wp:docPr id="99" name="Picture" descr="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 M. natalensis, R. rattus and M. musculus. Praomys spp., L. sikapusi and M. minutoides 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
            <wp:cNvGraphicFramePr/>
            <a:graphic xmlns:a="http://schemas.openxmlformats.org/drawingml/2006/main">
              <a:graphicData uri="http://schemas.openxmlformats.org/drawingml/2006/picture">
                <pic:pic xmlns:pic="http://schemas.openxmlformats.org/drawingml/2006/picture">
                  <pic:nvPicPr>
                    <pic:cNvPr id="100" name="Picture" descr="../output/Supplementary_material_9a.png"/>
                    <pic:cNvPicPr>
                      <a:picLocks noChangeAspect="1" noChangeArrowheads="1"/>
                    </pic:cNvPicPr>
                  </pic:nvPicPr>
                  <pic:blipFill>
                    <a:blip r:embed="rId31"/>
                    <a:stretch>
                      <a:fillRect/>
                    </a:stretch>
                  </pic:blipFill>
                  <pic:spPr bwMode="auto">
                    <a:xfrm>
                      <a:off x="0" y="0"/>
                      <a:ext cx="6143718" cy="4686371"/>
                    </a:xfrm>
                    <a:prstGeom prst="rect">
                      <a:avLst/>
                    </a:prstGeom>
                    <a:noFill/>
                    <a:ln w="9525">
                      <a:noFill/>
                      <a:headEnd/>
                      <a:tailEnd/>
                    </a:ln>
                  </pic:spPr>
                </pic:pic>
              </a:graphicData>
            </a:graphic>
          </wp:inline>
        </w:drawing>
      </w:r>
    </w:p>
    <w:p w14:paraId="3DF162AC" w14:textId="77777777" w:rsidR="00AC007E" w:rsidRDefault="00942352">
      <w:pPr>
        <w:pStyle w:val="ImageCaption"/>
      </w:pPr>
      <w:r>
        <w:t xml:space="preserve">Supplementary material 9A: The marginal effect of scaled distance from building on the probability of occurrence of a species in a grid cell for each village study site. Generally a decline in probability of occurrence is observed with increasing distance. This decline is greatest for the commensal rodent species </w:t>
      </w:r>
      <w:r>
        <w:rPr>
          <w:iCs/>
        </w:rPr>
        <w:t>M. natalensis</w:t>
      </w:r>
      <w:r>
        <w:t xml:space="preserve">, </w:t>
      </w:r>
      <w:r>
        <w:rPr>
          <w:iCs/>
        </w:rPr>
        <w:t xml:space="preserve">R. </w:t>
      </w:r>
      <w:proofErr w:type="spellStart"/>
      <w:r>
        <w:rPr>
          <w:iCs/>
        </w:rPr>
        <w:t>rattus</w:t>
      </w:r>
      <w:proofErr w:type="spellEnd"/>
      <w:r>
        <w:t xml:space="preserve"> and </w:t>
      </w:r>
      <w:r>
        <w:rPr>
          <w:iCs/>
        </w:rPr>
        <w:t>M. musculus</w:t>
      </w:r>
      <w:r>
        <w:t xml:space="preserve">. </w:t>
      </w:r>
      <w:proofErr w:type="spellStart"/>
      <w:r>
        <w:rPr>
          <w:iCs/>
        </w:rPr>
        <w:t>Praomys</w:t>
      </w:r>
      <w:proofErr w:type="spellEnd"/>
      <w:r>
        <w:rPr>
          <w:iCs/>
        </w:rPr>
        <w:t xml:space="preserve"> spp.</w:t>
      </w:r>
      <w:r>
        <w:t xml:space="preserve">, </w:t>
      </w:r>
      <w:r>
        <w:rPr>
          <w:iCs/>
        </w:rPr>
        <w:t xml:space="preserve">L. </w:t>
      </w:r>
      <w:proofErr w:type="spellStart"/>
      <w:r>
        <w:rPr>
          <w:iCs/>
        </w:rPr>
        <w:t>sikapusi</w:t>
      </w:r>
      <w:proofErr w:type="spellEnd"/>
      <w:r>
        <w:t xml:space="preserve"> and </w:t>
      </w:r>
      <w:r>
        <w:rPr>
          <w:iCs/>
        </w:rPr>
        <w:t xml:space="preserve">M. </w:t>
      </w:r>
      <w:proofErr w:type="spellStart"/>
      <w:r>
        <w:rPr>
          <w:iCs/>
        </w:rPr>
        <w:t>minutoides</w:t>
      </w:r>
      <w:proofErr w:type="spellEnd"/>
      <w:r>
        <w:t xml:space="preserve"> display a more complex pattern where probability of occurrence increases over relatively short distances and then falls away as distances increase further. The trend line is a Locally estimated scatterplot smoothing (LOESS) model fit to the data with the formula (Scaled distance from building ~ Probability of occurrence).</w:t>
      </w:r>
    </w:p>
    <w:p w14:paraId="7063372C" w14:textId="77777777" w:rsidR="00AC007E" w:rsidRDefault="00942352">
      <w:pPr>
        <w:pStyle w:val="CaptionedFigure"/>
      </w:pPr>
      <w:r>
        <w:rPr>
          <w:noProof/>
          <w:lang w:val="en-GB" w:eastAsia="en-GB"/>
        </w:rPr>
        <w:lastRenderedPageBreak/>
        <w:drawing>
          <wp:inline distT="0" distB="0" distL="0" distR="0" wp14:anchorId="18E3AFED" wp14:editId="0824814A">
            <wp:extent cx="6362700" cy="4705350"/>
            <wp:effectExtent l="0" t="0" r="0" b="0"/>
            <wp:docPr id="102" name="Picture" descr="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
            <wp:cNvGraphicFramePr/>
            <a:graphic xmlns:a="http://schemas.openxmlformats.org/drawingml/2006/main">
              <a:graphicData uri="http://schemas.openxmlformats.org/drawingml/2006/picture">
                <pic:pic xmlns:pic="http://schemas.openxmlformats.org/drawingml/2006/picture">
                  <pic:nvPicPr>
                    <pic:cNvPr id="103" name="Picture" descr="../output/Supplementary_material_9b.png"/>
                    <pic:cNvPicPr>
                      <a:picLocks noChangeAspect="1" noChangeArrowheads="1"/>
                    </pic:cNvPicPr>
                  </pic:nvPicPr>
                  <pic:blipFill>
                    <a:blip r:embed="rId32"/>
                    <a:stretch>
                      <a:fillRect/>
                    </a:stretch>
                  </pic:blipFill>
                  <pic:spPr bwMode="auto">
                    <a:xfrm>
                      <a:off x="0" y="0"/>
                      <a:ext cx="6362795" cy="4705420"/>
                    </a:xfrm>
                    <a:prstGeom prst="rect">
                      <a:avLst/>
                    </a:prstGeom>
                    <a:noFill/>
                    <a:ln w="9525">
                      <a:noFill/>
                      <a:headEnd/>
                      <a:tailEnd/>
                    </a:ln>
                  </pic:spPr>
                </pic:pic>
              </a:graphicData>
            </a:graphic>
          </wp:inline>
        </w:drawing>
      </w:r>
    </w:p>
    <w:p w14:paraId="29489942" w14:textId="77777777" w:rsidR="00AC007E" w:rsidRDefault="00942352">
      <w:pPr>
        <w:pStyle w:val="ImageCaption"/>
      </w:pPr>
      <w:r>
        <w:t>Supplementary material 9B: The marginal effect of scaled elevation on the probability of occurrence of a species in a grid cell for each village study site. No clear patterns are observed for individual species’, this may be due to the limited ranges of elevation sampled within and between grid cells.</w:t>
      </w:r>
    </w:p>
    <w:p w14:paraId="612C3FA2" w14:textId="77777777" w:rsidR="00AC007E" w:rsidRDefault="00942352">
      <w:pPr>
        <w:pStyle w:val="CaptionedFigure"/>
      </w:pPr>
      <w:r>
        <w:rPr>
          <w:noProof/>
          <w:lang w:val="en-GB" w:eastAsia="en-GB"/>
        </w:rPr>
        <w:lastRenderedPageBreak/>
        <w:drawing>
          <wp:inline distT="0" distB="0" distL="0" distR="0" wp14:anchorId="57A2DCC1" wp14:editId="6FB2A037">
            <wp:extent cx="6229350" cy="5981700"/>
            <wp:effectExtent l="0" t="0" r="0" b="0"/>
            <wp:docPr id="105" name="Picture" descr="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CrI). Probability of detection varies by species with higher values for the invasive rodent species M. musculus and R. rattus, than the native rodent species. There is a general response of decreasing probability of detection with increasing rainfall."/>
            <wp:cNvGraphicFramePr/>
            <a:graphic xmlns:a="http://schemas.openxmlformats.org/drawingml/2006/main">
              <a:graphicData uri="http://schemas.openxmlformats.org/drawingml/2006/picture">
                <pic:pic xmlns:pic="http://schemas.openxmlformats.org/drawingml/2006/picture">
                  <pic:nvPicPr>
                    <pic:cNvPr id="106" name="Picture" descr="../output/Supplementary_material_9c.png"/>
                    <pic:cNvPicPr>
                      <a:picLocks noChangeAspect="1" noChangeArrowheads="1"/>
                    </pic:cNvPicPr>
                  </pic:nvPicPr>
                  <pic:blipFill>
                    <a:blip r:embed="rId33"/>
                    <a:stretch>
                      <a:fillRect/>
                    </a:stretch>
                  </pic:blipFill>
                  <pic:spPr bwMode="auto">
                    <a:xfrm>
                      <a:off x="0" y="0"/>
                      <a:ext cx="6229350" cy="5981700"/>
                    </a:xfrm>
                    <a:prstGeom prst="rect">
                      <a:avLst/>
                    </a:prstGeom>
                    <a:noFill/>
                    <a:ln w="9525">
                      <a:noFill/>
                      <a:headEnd/>
                      <a:tailEnd/>
                    </a:ln>
                  </pic:spPr>
                </pic:pic>
              </a:graphicData>
            </a:graphic>
          </wp:inline>
        </w:drawing>
      </w:r>
    </w:p>
    <w:p w14:paraId="79920EB4" w14:textId="77777777" w:rsidR="00AC007E" w:rsidRDefault="00942352">
      <w:pPr>
        <w:pStyle w:val="ImageCaption"/>
      </w:pPr>
      <w:r>
        <w:t>Supplementary material 9C: The marginal effect of mean monthly rainfall on the probability of detection of a species in a grid cell. The black line shows the mean modelled probability of detection for the amount of monthly rainfall, the shaded grey region represents the 95% Credible Interval (</w:t>
      </w:r>
      <w:proofErr w:type="spellStart"/>
      <w:r>
        <w:t>CrI</w:t>
      </w:r>
      <w:proofErr w:type="spellEnd"/>
      <w:r>
        <w:t xml:space="preserve">). Probability of detection varies by species with higher values for the invasive rodent species </w:t>
      </w:r>
      <w:r>
        <w:rPr>
          <w:iCs/>
        </w:rPr>
        <w:t>M. musculus</w:t>
      </w:r>
      <w:r>
        <w:t xml:space="preserve"> and </w:t>
      </w:r>
      <w:r>
        <w:rPr>
          <w:iCs/>
        </w:rPr>
        <w:t xml:space="preserve">R. </w:t>
      </w:r>
      <w:proofErr w:type="spellStart"/>
      <w:r>
        <w:rPr>
          <w:iCs/>
        </w:rPr>
        <w:t>rattus</w:t>
      </w:r>
      <w:proofErr w:type="spellEnd"/>
      <w:r>
        <w:t>, than the native rodent species. There is a general response of decreasing probability of detection with increasing rainfall.</w:t>
      </w:r>
    </w:p>
    <w:p w14:paraId="734AFBF5" w14:textId="77777777" w:rsidR="00AC007E" w:rsidRDefault="00942352">
      <w:pPr>
        <w:pStyle w:val="CaptionedFigure"/>
      </w:pPr>
      <w:r>
        <w:rPr>
          <w:noProof/>
          <w:lang w:val="en-GB" w:eastAsia="en-GB"/>
        </w:rPr>
        <w:lastRenderedPageBreak/>
        <w:drawing>
          <wp:inline distT="0" distB="0" distL="0" distR="0" wp14:anchorId="5E1FD5B4" wp14:editId="73CF5859">
            <wp:extent cx="6372225" cy="6010275"/>
            <wp:effectExtent l="0" t="0" r="0" b="0"/>
            <wp:docPr id="108" name="Picture" descr="Supplementary material 9D: The marginal effect of the fraction of the full moon on the probability of detection of a species in a grid cell. The black line shows the mean modelled probability of detection for the moon phase, the shaded grey region represents the 95% CrI. Probability of detection varies by species with higher values for the invasive rodent species M. musculus and R. rattus, than the native rodent species. There is no important response to moon phase for most species. The probability of detection appears to fall for M. natalensis with increasing moon phase but the credible intervals overlap for the entire range."/>
            <wp:cNvGraphicFramePr/>
            <a:graphic xmlns:a="http://schemas.openxmlformats.org/drawingml/2006/main">
              <a:graphicData uri="http://schemas.openxmlformats.org/drawingml/2006/picture">
                <pic:pic xmlns:pic="http://schemas.openxmlformats.org/drawingml/2006/picture">
                  <pic:nvPicPr>
                    <pic:cNvPr id="109" name="Picture" descr="../output/Supplementary_material_9d.png"/>
                    <pic:cNvPicPr>
                      <a:picLocks noChangeAspect="1" noChangeArrowheads="1"/>
                    </pic:cNvPicPr>
                  </pic:nvPicPr>
                  <pic:blipFill>
                    <a:blip r:embed="rId34"/>
                    <a:stretch>
                      <a:fillRect/>
                    </a:stretch>
                  </pic:blipFill>
                  <pic:spPr bwMode="auto">
                    <a:xfrm>
                      <a:off x="0" y="0"/>
                      <a:ext cx="6372225" cy="6010275"/>
                    </a:xfrm>
                    <a:prstGeom prst="rect">
                      <a:avLst/>
                    </a:prstGeom>
                    <a:noFill/>
                    <a:ln w="9525">
                      <a:noFill/>
                      <a:headEnd/>
                      <a:tailEnd/>
                    </a:ln>
                  </pic:spPr>
                </pic:pic>
              </a:graphicData>
            </a:graphic>
          </wp:inline>
        </w:drawing>
      </w:r>
    </w:p>
    <w:p w14:paraId="1EB0EDDA" w14:textId="77777777" w:rsidR="00AC007E" w:rsidRDefault="00942352">
      <w:pPr>
        <w:pStyle w:val="ImageCaption"/>
      </w:pPr>
      <w:r>
        <w:t xml:space="preserve">Supplementary material 9D: The marginal effect of the fraction of the full moon on the probability of detection of a species in a grid cell. The black line shows the mean modelled probability of detection for the moon phase, the shaded grey region represents the 95% </w:t>
      </w:r>
      <w:proofErr w:type="spellStart"/>
      <w:r>
        <w:t>CrI</w:t>
      </w:r>
      <w:proofErr w:type="spellEnd"/>
      <w:r>
        <w:t xml:space="preserve">. Probability of detection varies by species with higher values for the invasive rodent species </w:t>
      </w:r>
      <w:r>
        <w:rPr>
          <w:iCs/>
        </w:rPr>
        <w:t>M. musculus</w:t>
      </w:r>
      <w:r>
        <w:t xml:space="preserve"> and </w:t>
      </w:r>
      <w:r>
        <w:rPr>
          <w:iCs/>
        </w:rPr>
        <w:t xml:space="preserve">R. </w:t>
      </w:r>
      <w:proofErr w:type="spellStart"/>
      <w:r>
        <w:rPr>
          <w:iCs/>
        </w:rPr>
        <w:t>rattus</w:t>
      </w:r>
      <w:proofErr w:type="spellEnd"/>
      <w:r>
        <w:t xml:space="preserve">, than the native rodent species. There is no important response to moon phase for most species. The probability of detection appears to fall for </w:t>
      </w:r>
      <w:r>
        <w:rPr>
          <w:iCs/>
        </w:rPr>
        <w:t>M. natalensis</w:t>
      </w:r>
      <w:r>
        <w:t xml:space="preserve"> with increasing moon phase but the credible intervals overlap for the entire range.</w:t>
      </w:r>
    </w:p>
    <w:p w14:paraId="04A183D0" w14:textId="77777777" w:rsidR="00AC007E" w:rsidRDefault="00942352">
      <w:pPr>
        <w:pStyle w:val="CaptionedFigure"/>
      </w:pPr>
      <w:r>
        <w:rPr>
          <w:noProof/>
          <w:lang w:val="en-GB" w:eastAsia="en-GB"/>
        </w:rPr>
        <w:lastRenderedPageBreak/>
        <w:drawing>
          <wp:inline distT="0" distB="0" distL="0" distR="0" wp14:anchorId="38405D84" wp14:editId="7047F2A6">
            <wp:extent cx="6381750" cy="6210300"/>
            <wp:effectExtent l="0" t="0" r="0" b="0"/>
            <wp:docPr id="111" name="Picture" descr="Supplementary material 9E: The marginal effect of trapping effort (TN) on the probability of detection of a species in a grid cell. The black line shows the mean modelled probability of detection trapping effort, the shaded grey region represents the 95% CrI. Probability of detection is low for all species at low levels of TN. The probability of detection with increasing TN varies by species. The invasive rodent species M. musculus and R. rattus 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 M. natalensis reached this threshold at 32 TN, with the other species requiring &gt;32 TN to reach a probability of 50% detection."/>
            <wp:cNvGraphicFramePr/>
            <a:graphic xmlns:a="http://schemas.openxmlformats.org/drawingml/2006/main">
              <a:graphicData uri="http://schemas.openxmlformats.org/drawingml/2006/picture">
                <pic:pic xmlns:pic="http://schemas.openxmlformats.org/drawingml/2006/picture">
                  <pic:nvPicPr>
                    <pic:cNvPr id="112" name="Picture" descr="../output/Supplementary_material_9e.png"/>
                    <pic:cNvPicPr>
                      <a:picLocks noChangeAspect="1" noChangeArrowheads="1"/>
                    </pic:cNvPicPr>
                  </pic:nvPicPr>
                  <pic:blipFill>
                    <a:blip r:embed="rId35"/>
                    <a:stretch>
                      <a:fillRect/>
                    </a:stretch>
                  </pic:blipFill>
                  <pic:spPr bwMode="auto">
                    <a:xfrm>
                      <a:off x="0" y="0"/>
                      <a:ext cx="6381750" cy="6210300"/>
                    </a:xfrm>
                    <a:prstGeom prst="rect">
                      <a:avLst/>
                    </a:prstGeom>
                    <a:noFill/>
                    <a:ln w="9525">
                      <a:noFill/>
                      <a:headEnd/>
                      <a:tailEnd/>
                    </a:ln>
                  </pic:spPr>
                </pic:pic>
              </a:graphicData>
            </a:graphic>
          </wp:inline>
        </w:drawing>
      </w:r>
    </w:p>
    <w:p w14:paraId="434A7E35" w14:textId="77777777" w:rsidR="00AC007E" w:rsidRDefault="00942352">
      <w:pPr>
        <w:pStyle w:val="ImageCaption"/>
      </w:pPr>
      <w:r>
        <w:t xml:space="preserve">Supplementary material 9E: The marginal effect of trapping effort (TN) on the probability of detection of a species in a grid cell. The black line shows the mean modelled probability of detection trapping effort, the shaded grey region represents the 95% </w:t>
      </w:r>
      <w:proofErr w:type="spellStart"/>
      <w:r>
        <w:t>CrI</w:t>
      </w:r>
      <w:proofErr w:type="spellEnd"/>
      <w:r>
        <w:t xml:space="preserve">. Probability of detection is low for all species at low levels of TN. The probability of detection with increasing TN varies by species. The invasive rodent species </w:t>
      </w:r>
      <w:r>
        <w:rPr>
          <w:iCs/>
        </w:rPr>
        <w:t>M. musculus</w:t>
      </w:r>
      <w:r>
        <w:t xml:space="preserve"> and </w:t>
      </w:r>
      <w:r>
        <w:rPr>
          <w:iCs/>
        </w:rPr>
        <w:t xml:space="preserve">R. </w:t>
      </w:r>
      <w:proofErr w:type="spellStart"/>
      <w:r>
        <w:rPr>
          <w:iCs/>
        </w:rPr>
        <w:t>rattus</w:t>
      </w:r>
      <w:proofErr w:type="spellEnd"/>
      <w:r>
        <w:t xml:space="preserve"> show a sinusoidal response over the range of TNs that were observed in this study with the probability of detection being greater than 50% at relatively low numbers of TN (15 and 17 respectively). Much greater trapping effort were required to obtain the same probability of detection for the native rodent species. Only </w:t>
      </w:r>
      <w:r>
        <w:rPr>
          <w:iCs/>
        </w:rPr>
        <w:t>M. natalensis</w:t>
      </w:r>
      <w:r>
        <w:t xml:space="preserve"> reached this threshold at 32 TN, with the other species requiring &gt;32 TN to reach a probability of 50% detection.</w:t>
      </w:r>
    </w:p>
    <w:p w14:paraId="1BD88136" w14:textId="77777777" w:rsidR="00AC007E" w:rsidRDefault="00942352">
      <w:pPr>
        <w:pStyle w:val="Heading1"/>
      </w:pPr>
      <w:bookmarkStart w:id="441" w:name="references"/>
      <w:bookmarkEnd w:id="403"/>
      <w:bookmarkEnd w:id="439"/>
      <w:r>
        <w:lastRenderedPageBreak/>
        <w:t>References</w:t>
      </w:r>
    </w:p>
    <w:p w14:paraId="5BE1B2CE" w14:textId="77777777" w:rsidR="00AC007E" w:rsidRDefault="00942352">
      <w:pPr>
        <w:pStyle w:val="Bibliography"/>
      </w:pPr>
      <w:bookmarkStart w:id="442" w:name="ref-altschul_basic_1990"/>
      <w:bookmarkStart w:id="443" w:name="refs"/>
      <w:r>
        <w:t xml:space="preserve">Altschul, S. F., W. Gish, W. Miller, E. W. Myers, and D. J. Lipman. 1990. “Basic Local Alignment Search Tool.” </w:t>
      </w:r>
      <w:r>
        <w:rPr>
          <w:i/>
          <w:iCs/>
        </w:rPr>
        <w:t>Journal of Molecular Biology</w:t>
      </w:r>
      <w:r>
        <w:t xml:space="preserve"> 215 (3): 403–10. </w:t>
      </w:r>
      <w:hyperlink r:id="rId36">
        <w:r>
          <w:rPr>
            <w:rStyle w:val="Hyperlink"/>
          </w:rPr>
          <w:t>https://doi.org/10.1016/S0022-2836(05)80360-2</w:t>
        </w:r>
      </w:hyperlink>
      <w:r>
        <w:t>.</w:t>
      </w:r>
    </w:p>
    <w:p w14:paraId="7C957FE5" w14:textId="77777777" w:rsidR="00AC007E" w:rsidRDefault="00942352">
      <w:pPr>
        <w:pStyle w:val="Bibliography"/>
      </w:pPr>
      <w:bookmarkStart w:id="444" w:name="ref-bangura_lassa_2021"/>
      <w:bookmarkEnd w:id="442"/>
      <w:r>
        <w:t xml:space="preserve">Bangura, Umaru, Jacob </w:t>
      </w:r>
      <w:proofErr w:type="spellStart"/>
      <w:r>
        <w:t>Buanie</w:t>
      </w:r>
      <w:proofErr w:type="spellEnd"/>
      <w:r>
        <w:t xml:space="preserve">, Joyce Lamin, Christopher Davis, Gedeon </w:t>
      </w:r>
      <w:proofErr w:type="spellStart"/>
      <w:r>
        <w:t>Ngiala</w:t>
      </w:r>
      <w:proofErr w:type="spellEnd"/>
      <w:r>
        <w:t xml:space="preserve"> Bongo, Michael Dawson, Rashid Ansumana, et al. 2021. “Lassa Virus Circulation in Small Mammal Populations in Bo District, Sierra Leone.” </w:t>
      </w:r>
      <w:r>
        <w:rPr>
          <w:i/>
          <w:iCs/>
        </w:rPr>
        <w:t>BIOLOGY-BASEL</w:t>
      </w:r>
      <w:r>
        <w:t xml:space="preserve"> 10 (1). </w:t>
      </w:r>
      <w:hyperlink r:id="rId37">
        <w:r>
          <w:rPr>
            <w:rStyle w:val="Hyperlink"/>
          </w:rPr>
          <w:t>https://doi.org/10.3390/biology10010028</w:t>
        </w:r>
      </w:hyperlink>
      <w:r>
        <w:t>.</w:t>
      </w:r>
    </w:p>
    <w:p w14:paraId="0E586616" w14:textId="77777777" w:rsidR="00AC007E" w:rsidRDefault="00942352">
      <w:pPr>
        <w:pStyle w:val="Bibliography"/>
      </w:pPr>
      <w:bookmarkStart w:id="445" w:name="ref-basinski_bridging_2021"/>
      <w:bookmarkEnd w:id="444"/>
      <w:r>
        <w:t xml:space="preserve">Basinski, Andrew J., Elisabeth Fichet-Calvet, Anna R. Sjodin, Tanner J. Varrelman, Christopher H. Remien, Nathan C. Layman, Brian H. Bird, et al. 2021. “Bridging the Gap: Using Reservoir Ecology and Human Serosurveys to Estimate Lassa Virus Spillover in West Africa.” Edited by Amy Wesolowski. </w:t>
      </w:r>
      <w:r>
        <w:rPr>
          <w:i/>
          <w:iCs/>
        </w:rPr>
        <w:t>PLOS Computational Biology</w:t>
      </w:r>
      <w:r>
        <w:t xml:space="preserve"> 17 (3): e1008811. </w:t>
      </w:r>
      <w:hyperlink r:id="rId38">
        <w:r>
          <w:rPr>
            <w:rStyle w:val="Hyperlink"/>
          </w:rPr>
          <w:t>https://doi.org/10.1371/journal.pcbi.1008811</w:t>
        </w:r>
      </w:hyperlink>
      <w:r>
        <w:t>.</w:t>
      </w:r>
    </w:p>
    <w:p w14:paraId="70511110" w14:textId="77777777" w:rsidR="00AC007E" w:rsidRDefault="00942352">
      <w:pPr>
        <w:pStyle w:val="Bibliography"/>
      </w:pPr>
      <w:bookmarkStart w:id="446" w:name="ref-benjamin_redefine_2018"/>
      <w:bookmarkEnd w:id="445"/>
      <w:r>
        <w:t xml:space="preserve">Benjamin, Daniel J., James O. Berger, Magnus Johannesson, Brian A. Nosek, E.-J. </w:t>
      </w:r>
      <w:proofErr w:type="spellStart"/>
      <w:r>
        <w:t>Wagenmakers</w:t>
      </w:r>
      <w:proofErr w:type="spellEnd"/>
      <w:r>
        <w:t xml:space="preserve">, Richard Berk, Kenneth A. Bollen, et al. 2018. “Redefine Statistical Significance.” </w:t>
      </w:r>
      <w:r>
        <w:rPr>
          <w:i/>
          <w:iCs/>
        </w:rPr>
        <w:t>Nature Human Behaviour</w:t>
      </w:r>
      <w:r>
        <w:t xml:space="preserve"> 2 (1): 6–10. </w:t>
      </w:r>
      <w:hyperlink r:id="rId39">
        <w:r>
          <w:rPr>
            <w:rStyle w:val="Hyperlink"/>
          </w:rPr>
          <w:t>https://doi.org/10.1038/s41562-017-0189-z</w:t>
        </w:r>
      </w:hyperlink>
      <w:r>
        <w:t>.</w:t>
      </w:r>
    </w:p>
    <w:p w14:paraId="7108800E" w14:textId="77777777" w:rsidR="00AC007E" w:rsidRDefault="00942352">
      <w:pPr>
        <w:pStyle w:val="Bibliography"/>
      </w:pPr>
      <w:bookmarkStart w:id="447" w:name="ref-cuypers_no_2017"/>
      <w:bookmarkEnd w:id="446"/>
      <w:r>
        <w:t xml:space="preserve">Cuypers, Laura N, Wim L Cuypers, Amélie </w:t>
      </w:r>
      <w:proofErr w:type="spellStart"/>
      <w:r>
        <w:t>Gildemyn</w:t>
      </w:r>
      <w:proofErr w:type="spellEnd"/>
      <w:r>
        <w:t xml:space="preserve">-Blomme, Laura Abraham, Senne </w:t>
      </w:r>
      <w:proofErr w:type="spellStart"/>
      <w:r>
        <w:t>Aertbeliën</w:t>
      </w:r>
      <w:proofErr w:type="spellEnd"/>
      <w:r>
        <w:t xml:space="preserve">, Apia W </w:t>
      </w:r>
      <w:proofErr w:type="spellStart"/>
      <w:r>
        <w:t>Massawe</w:t>
      </w:r>
      <w:proofErr w:type="spellEnd"/>
      <w:r>
        <w:t xml:space="preserve">, Benny Borremans, Sophie </w:t>
      </w:r>
      <w:proofErr w:type="spellStart"/>
      <w:r>
        <w:t>Gryseels</w:t>
      </w:r>
      <w:proofErr w:type="spellEnd"/>
      <w:r>
        <w:t xml:space="preserve">, and Herwig </w:t>
      </w:r>
      <w:proofErr w:type="spellStart"/>
      <w:r>
        <w:t>Leirs</w:t>
      </w:r>
      <w:proofErr w:type="spellEnd"/>
      <w:r>
        <w:t xml:space="preserve">. 2017. “No Evidence for Avoidance of Black Rat Scent by the Presumably Less Competitive Natal Multimammate Mouse in a Choice Experiment.” </w:t>
      </w:r>
      <w:r>
        <w:rPr>
          <w:i/>
          <w:iCs/>
        </w:rPr>
        <w:t>African Zoology</w:t>
      </w:r>
      <w:r>
        <w:t xml:space="preserve"> 52 (2): 119–23. </w:t>
      </w:r>
      <w:hyperlink r:id="rId40">
        <w:r>
          <w:rPr>
            <w:rStyle w:val="Hyperlink"/>
          </w:rPr>
          <w:t>https://doi.org/10.1080/15627020.2017.1307139</w:t>
        </w:r>
      </w:hyperlink>
      <w:r>
        <w:t>.</w:t>
      </w:r>
    </w:p>
    <w:p w14:paraId="6E2592FE" w14:textId="77777777" w:rsidR="00AC007E" w:rsidRDefault="00942352">
      <w:pPr>
        <w:pStyle w:val="Bibliography"/>
      </w:pPr>
      <w:bookmarkStart w:id="448" w:name="ref-dalecky_range_2015"/>
      <w:bookmarkEnd w:id="447"/>
      <w:proofErr w:type="spellStart"/>
      <w:r>
        <w:t>Dalecky</w:t>
      </w:r>
      <w:proofErr w:type="spellEnd"/>
      <w:r>
        <w:t xml:space="preserve">, Ambroise, </w:t>
      </w:r>
      <w:proofErr w:type="spellStart"/>
      <w:r>
        <w:t>Khalilou</w:t>
      </w:r>
      <w:proofErr w:type="spellEnd"/>
      <w:r>
        <w:t xml:space="preserve"> Ba, Sylvain Piry, Cedric Lippens, Christophe A. Diagne, Mamadou Kane, Aliou Sow, et al. 2015. “Range Expansion of the Invasive House Mouse Mus Musculus </w:t>
      </w:r>
      <w:proofErr w:type="spellStart"/>
      <w:r>
        <w:t>Domesticus</w:t>
      </w:r>
      <w:proofErr w:type="spellEnd"/>
      <w:r>
        <w:t xml:space="preserve"> in Senegal, West Africa: A Synthesis of Trapping Data over Three Decades, 1983-2014.” </w:t>
      </w:r>
      <w:r>
        <w:rPr>
          <w:i/>
          <w:iCs/>
        </w:rPr>
        <w:t>Mammal Review</w:t>
      </w:r>
      <w:r>
        <w:t xml:space="preserve"> 45 (3): 176–90. </w:t>
      </w:r>
      <w:hyperlink r:id="rId41">
        <w:r>
          <w:rPr>
            <w:rStyle w:val="Hyperlink"/>
          </w:rPr>
          <w:t>https://doi.org/10.1111/mam.12043</w:t>
        </w:r>
      </w:hyperlink>
      <w:r>
        <w:t>.</w:t>
      </w:r>
    </w:p>
    <w:p w14:paraId="3285087E" w14:textId="77777777" w:rsidR="00AC007E" w:rsidRDefault="00942352">
      <w:pPr>
        <w:pStyle w:val="Bibliography"/>
      </w:pPr>
      <w:bookmarkStart w:id="449" w:name="ref-doser_spoccupancy_2022"/>
      <w:bookmarkEnd w:id="448"/>
      <w:r>
        <w:t>Doser, Jeffrey W., Andrew O. Finley, Marc Kéry, and Elise F. Zipkin. 2022. “</w:t>
      </w:r>
      <w:proofErr w:type="spellStart"/>
      <w:r>
        <w:t>spOccupancy</w:t>
      </w:r>
      <w:proofErr w:type="spellEnd"/>
      <w:r>
        <w:t xml:space="preserve">: An r Package for Single-Species, Multi-Species, and Integrated Spatial Occupancy Models.” </w:t>
      </w:r>
      <w:r>
        <w:rPr>
          <w:i/>
          <w:iCs/>
        </w:rPr>
        <w:t>Methods in Ecology and Evolution</w:t>
      </w:r>
      <w:r>
        <w:t xml:space="preserve">. </w:t>
      </w:r>
      <w:hyperlink r:id="rId42">
        <w:r>
          <w:rPr>
            <w:rStyle w:val="Hyperlink"/>
          </w:rPr>
          <w:t>https://doi.org/10.1111/2041-210X.13897</w:t>
        </w:r>
      </w:hyperlink>
      <w:r>
        <w:t>.</w:t>
      </w:r>
    </w:p>
    <w:p w14:paraId="34A3AB1B" w14:textId="77777777" w:rsidR="00AC007E" w:rsidRDefault="00942352">
      <w:pPr>
        <w:pStyle w:val="Bibliography"/>
      </w:pPr>
      <w:bookmarkStart w:id="450" w:name="ref-fichet-calvet_chapter_2014"/>
      <w:bookmarkEnd w:id="449"/>
      <w:r>
        <w:t xml:space="preserve">Fichet-Calvet, Elisabeth. 2014. “Chapter 5 - Lassa Fever: A Rodent-Human Interaction.” In </w:t>
      </w:r>
      <w:r>
        <w:rPr>
          <w:i/>
          <w:iCs/>
        </w:rPr>
        <w:t>The Role of Animals in Emerging Viral Diseases</w:t>
      </w:r>
      <w:r>
        <w:t xml:space="preserve">, edited by Nicholas Johnson, 89–123. Boston: Academic Press. </w:t>
      </w:r>
      <w:hyperlink r:id="rId43">
        <w:r>
          <w:rPr>
            <w:rStyle w:val="Hyperlink"/>
          </w:rPr>
          <w:t>https://doi.org/10.1016/B978-0-12-405191-1.00005-3</w:t>
        </w:r>
      </w:hyperlink>
      <w:r>
        <w:t>.</w:t>
      </w:r>
    </w:p>
    <w:p w14:paraId="05E802C7" w14:textId="77777777" w:rsidR="00AC007E" w:rsidRDefault="00942352">
      <w:pPr>
        <w:pStyle w:val="Bibliography"/>
      </w:pPr>
      <w:bookmarkStart w:id="451" w:name="ref-fichet-calvet_lassa_2014"/>
      <w:bookmarkEnd w:id="450"/>
      <w:r>
        <w:t xml:space="preserve">Fichet-Calvet, Elisabeth, Beate Becker-Ziaja, Lamine </w:t>
      </w:r>
      <w:proofErr w:type="spellStart"/>
      <w:r>
        <w:t>Koivogui</w:t>
      </w:r>
      <w:proofErr w:type="spellEnd"/>
      <w:r>
        <w:t xml:space="preserve">, and Stephan Günther. 2014. “Lassa Serology in Natural Populations of Rodents and Horizontal Transmission.” </w:t>
      </w:r>
      <w:r>
        <w:rPr>
          <w:i/>
          <w:iCs/>
        </w:rPr>
        <w:t>Vector Borne and Zoonotic Diseases</w:t>
      </w:r>
      <w:r>
        <w:t xml:space="preserve"> 14 (9): 665–74. </w:t>
      </w:r>
      <w:hyperlink r:id="rId44">
        <w:r>
          <w:rPr>
            <w:rStyle w:val="Hyperlink"/>
          </w:rPr>
          <w:t>https://doi.org/10.1089/vbz.2013.1484</w:t>
        </w:r>
      </w:hyperlink>
      <w:r>
        <w:t>.</w:t>
      </w:r>
    </w:p>
    <w:p w14:paraId="30BF4936" w14:textId="77777777" w:rsidR="00AC007E" w:rsidRDefault="00942352">
      <w:pPr>
        <w:pStyle w:val="Bibliography"/>
      </w:pPr>
      <w:bookmarkStart w:id="452" w:name="ref-fichet-calvet_fluctuation_2007"/>
      <w:bookmarkEnd w:id="451"/>
      <w:r>
        <w:t xml:space="preserve">Fichet-Calvet, Elisabeth, Emilie </w:t>
      </w:r>
      <w:proofErr w:type="spellStart"/>
      <w:r>
        <w:t>Lecompte</w:t>
      </w:r>
      <w:proofErr w:type="spellEnd"/>
      <w:r>
        <w:t xml:space="preserve">, Lamine </w:t>
      </w:r>
      <w:proofErr w:type="spellStart"/>
      <w:r>
        <w:t>Koivogui</w:t>
      </w:r>
      <w:proofErr w:type="spellEnd"/>
      <w:r>
        <w:t xml:space="preserve">, Barré </w:t>
      </w:r>
      <w:proofErr w:type="spellStart"/>
      <w:r>
        <w:t>Soropogui</w:t>
      </w:r>
      <w:proofErr w:type="spellEnd"/>
      <w:r>
        <w:t xml:space="preserve">, Amadou Doré, </w:t>
      </w:r>
      <w:proofErr w:type="spellStart"/>
      <w:r>
        <w:t>Fodé</w:t>
      </w:r>
      <w:proofErr w:type="spellEnd"/>
      <w:r>
        <w:t xml:space="preserve"> Kourouma, Oumar Sylla, Stéphane </w:t>
      </w:r>
      <w:proofErr w:type="spellStart"/>
      <w:r>
        <w:t>Daffis</w:t>
      </w:r>
      <w:proofErr w:type="spellEnd"/>
      <w:r>
        <w:t xml:space="preserve">, </w:t>
      </w:r>
      <w:proofErr w:type="spellStart"/>
      <w:r>
        <w:t>Kékoura</w:t>
      </w:r>
      <w:proofErr w:type="spellEnd"/>
      <w:r>
        <w:t xml:space="preserve"> </w:t>
      </w:r>
      <w:proofErr w:type="spellStart"/>
      <w:r>
        <w:t>Koulémou</w:t>
      </w:r>
      <w:proofErr w:type="spellEnd"/>
      <w:r>
        <w:t xml:space="preserve">, and Jan Ter </w:t>
      </w:r>
      <w:proofErr w:type="spellStart"/>
      <w:r>
        <w:t>Meulen</w:t>
      </w:r>
      <w:proofErr w:type="spellEnd"/>
      <w:r>
        <w:t xml:space="preserve">. 2007. “Fluctuation of Abundance and Lassa Virus Prevalence in Mastomys </w:t>
      </w:r>
      <w:r>
        <w:lastRenderedPageBreak/>
        <w:t xml:space="preserve">Natalensis in Guinea, West Africa.” </w:t>
      </w:r>
      <w:r>
        <w:rPr>
          <w:i/>
          <w:iCs/>
        </w:rPr>
        <w:t>Vector Borne and Zoonotic Diseases</w:t>
      </w:r>
      <w:r>
        <w:t xml:space="preserve"> 7 (2): 119–28. </w:t>
      </w:r>
      <w:hyperlink r:id="rId45">
        <w:r>
          <w:rPr>
            <w:rStyle w:val="Hyperlink"/>
          </w:rPr>
          <w:t>https://doi.org/10.1089/vbz.2006.0520</w:t>
        </w:r>
      </w:hyperlink>
      <w:r>
        <w:t>.</w:t>
      </w:r>
    </w:p>
    <w:p w14:paraId="356869F2" w14:textId="77777777" w:rsidR="00AC007E" w:rsidRDefault="00942352">
      <w:pPr>
        <w:pStyle w:val="Bibliography"/>
      </w:pPr>
      <w:bookmarkStart w:id="453" w:name="ref-fichet-calvet_risk_2009"/>
      <w:bookmarkEnd w:id="452"/>
      <w:r>
        <w:t xml:space="preserve">Fichet-Calvet, Elisabeth, and David John Rogers. 2009. “Risk Maps of Lassa Fever in West Africa.” </w:t>
      </w:r>
      <w:r>
        <w:rPr>
          <w:i/>
          <w:iCs/>
        </w:rPr>
        <w:t>PLOS Neglected Tropical Diseases</w:t>
      </w:r>
      <w:r>
        <w:t xml:space="preserve"> 3 (3): e388. </w:t>
      </w:r>
      <w:hyperlink r:id="rId46">
        <w:r>
          <w:rPr>
            <w:rStyle w:val="Hyperlink"/>
          </w:rPr>
          <w:t>https://doi.org/10.1371/journal.pntd.0000388</w:t>
        </w:r>
      </w:hyperlink>
      <w:r>
        <w:t>.</w:t>
      </w:r>
    </w:p>
    <w:p w14:paraId="01B52DC7" w14:textId="77777777" w:rsidR="00AC007E" w:rsidRDefault="00942352">
      <w:pPr>
        <w:pStyle w:val="Bibliography"/>
      </w:pPr>
      <w:bookmarkStart w:id="454" w:name="ref-garba_spatial_2014"/>
      <w:bookmarkEnd w:id="453"/>
      <w:r>
        <w:t xml:space="preserve">Garba, </w:t>
      </w:r>
      <w:proofErr w:type="spellStart"/>
      <w:r>
        <w:t>Madougou</w:t>
      </w:r>
      <w:proofErr w:type="spellEnd"/>
      <w:r>
        <w:t xml:space="preserve">, Ambroise </w:t>
      </w:r>
      <w:proofErr w:type="spellStart"/>
      <w:r>
        <w:t>Dalecky</w:t>
      </w:r>
      <w:proofErr w:type="spellEnd"/>
      <w:r>
        <w:t xml:space="preserve">, Ibrahima </w:t>
      </w:r>
      <w:proofErr w:type="spellStart"/>
      <w:r>
        <w:t>Kadaoure</w:t>
      </w:r>
      <w:proofErr w:type="spellEnd"/>
      <w:r>
        <w:t xml:space="preserve">, Mamadou Kane, </w:t>
      </w:r>
      <w:proofErr w:type="spellStart"/>
      <w:r>
        <w:t>Karmadine</w:t>
      </w:r>
      <w:proofErr w:type="spellEnd"/>
      <w:r>
        <w:t xml:space="preserve"> Hima, Sophie Veran, Sama Gagare, et al. 2014. “Spatial Segregation Between Invasive and Native Commensal Rodents in an Urban Environment: A Case Study in Niamey, Niger.” Edited by Jonas </w:t>
      </w:r>
      <w:proofErr w:type="spellStart"/>
      <w:r>
        <w:t>Waldenström</w:t>
      </w:r>
      <w:proofErr w:type="spellEnd"/>
      <w:r>
        <w:t xml:space="preserve">. </w:t>
      </w:r>
      <w:proofErr w:type="spellStart"/>
      <w:r>
        <w:rPr>
          <w:i/>
          <w:iCs/>
        </w:rPr>
        <w:t>PLoS</w:t>
      </w:r>
      <w:proofErr w:type="spellEnd"/>
      <w:r>
        <w:rPr>
          <w:i/>
          <w:iCs/>
        </w:rPr>
        <w:t xml:space="preserve"> ONE</w:t>
      </w:r>
      <w:r>
        <w:t xml:space="preserve"> 9 (11): e110666. </w:t>
      </w:r>
      <w:hyperlink r:id="rId47">
        <w:r>
          <w:rPr>
            <w:rStyle w:val="Hyperlink"/>
          </w:rPr>
          <w:t>https://doi.org/10.1371/journal.pone.0110666</w:t>
        </w:r>
      </w:hyperlink>
      <w:r>
        <w:t>.</w:t>
      </w:r>
    </w:p>
    <w:p w14:paraId="1EA9DC00" w14:textId="77777777" w:rsidR="00AC007E" w:rsidRDefault="00942352">
      <w:pPr>
        <w:pStyle w:val="Bibliography"/>
      </w:pPr>
      <w:bookmarkStart w:id="455" w:name="ref-happi_increased_2022"/>
      <w:bookmarkEnd w:id="454"/>
      <w:proofErr w:type="spellStart"/>
      <w:r>
        <w:t>Happi</w:t>
      </w:r>
      <w:proofErr w:type="spellEnd"/>
      <w:r>
        <w:t xml:space="preserve">, Anise N., Testimony J. </w:t>
      </w:r>
      <w:proofErr w:type="spellStart"/>
      <w:r>
        <w:t>Olumade</w:t>
      </w:r>
      <w:proofErr w:type="spellEnd"/>
      <w:r>
        <w:t xml:space="preserve">, Olusola A. Ogunsanya, Ayotunde E. </w:t>
      </w:r>
      <w:proofErr w:type="spellStart"/>
      <w:r>
        <w:t>Sijuwola</w:t>
      </w:r>
      <w:proofErr w:type="spellEnd"/>
      <w:r>
        <w:t xml:space="preserve">, Seto C. Ogunleye, Judith U. </w:t>
      </w:r>
      <w:proofErr w:type="spellStart"/>
      <w:r>
        <w:t>Oguzie</w:t>
      </w:r>
      <w:proofErr w:type="spellEnd"/>
      <w:r>
        <w:t xml:space="preserve">, Cecilia </w:t>
      </w:r>
      <w:proofErr w:type="spellStart"/>
      <w:r>
        <w:t>Nwofoke</w:t>
      </w:r>
      <w:proofErr w:type="spellEnd"/>
      <w:r>
        <w:t xml:space="preserve">, et al. 2022. “Increased Prevalence of Lassa Fever Virus-Positive Rodents and Diversity of Infected Species Found During Human Lassa Fever Epidemics in Nigeria.” </w:t>
      </w:r>
      <w:r>
        <w:rPr>
          <w:i/>
          <w:iCs/>
        </w:rPr>
        <w:t>Microbiology Spectrum</w:t>
      </w:r>
      <w:r>
        <w:t xml:space="preserve"> 10 (4): e0036622. </w:t>
      </w:r>
      <w:hyperlink r:id="rId48">
        <w:r>
          <w:rPr>
            <w:rStyle w:val="Hyperlink"/>
          </w:rPr>
          <w:t>https://doi.org/10.1128/spectrum.00366-22</w:t>
        </w:r>
      </w:hyperlink>
      <w:r>
        <w:t>.</w:t>
      </w:r>
    </w:p>
    <w:p w14:paraId="7569A206" w14:textId="77777777" w:rsidR="00AC007E" w:rsidRDefault="00942352">
      <w:pPr>
        <w:pStyle w:val="Bibliography"/>
      </w:pPr>
      <w:bookmarkStart w:id="456" w:name="ref-iucn_iucn_2016"/>
      <w:bookmarkEnd w:id="455"/>
      <w:r>
        <w:t xml:space="preserve">IUCN. 2016. “The IUCN Red List of Threatened Species 2016: Mastomys Natalensis.” International Union for Conservation of Nature. </w:t>
      </w:r>
      <w:hyperlink r:id="rId49">
        <w:r>
          <w:rPr>
            <w:rStyle w:val="Hyperlink"/>
          </w:rPr>
          <w:t>https://doi.org/10.2305/IUCN.UK.2016-3.RLTS.T12868A22425266.en</w:t>
        </w:r>
      </w:hyperlink>
      <w:r>
        <w:t>.</w:t>
      </w:r>
    </w:p>
    <w:p w14:paraId="7079AF98" w14:textId="77777777" w:rsidR="00AC007E" w:rsidRDefault="00942352">
      <w:pPr>
        <w:pStyle w:val="Bibliography"/>
      </w:pPr>
      <w:bookmarkStart w:id="457" w:name="ref-kingdon_mammals_2013"/>
      <w:bookmarkEnd w:id="456"/>
      <w:r>
        <w:t>Kingdon, Jonathan, and David Happold. 2013. “Mammals of Africa” 4.</w:t>
      </w:r>
    </w:p>
    <w:p w14:paraId="07525E52" w14:textId="77777777" w:rsidR="00AC007E" w:rsidRDefault="00942352">
      <w:pPr>
        <w:pStyle w:val="Bibliography"/>
      </w:pPr>
      <w:bookmarkStart w:id="458" w:name="ref-klitting_predicting_2022"/>
      <w:bookmarkEnd w:id="457"/>
      <w:proofErr w:type="spellStart"/>
      <w:r>
        <w:t>Klitting</w:t>
      </w:r>
      <w:proofErr w:type="spellEnd"/>
      <w:r>
        <w:t xml:space="preserve">, Raphaelle, Liana E. </w:t>
      </w:r>
      <w:proofErr w:type="spellStart"/>
      <w:r>
        <w:t>Kafetzopoulou</w:t>
      </w:r>
      <w:proofErr w:type="spellEnd"/>
      <w:r>
        <w:t xml:space="preserve">, Wim Thiery, Gytis Dudas, Sophie </w:t>
      </w:r>
      <w:proofErr w:type="spellStart"/>
      <w:r>
        <w:t>Gryseels</w:t>
      </w:r>
      <w:proofErr w:type="spellEnd"/>
      <w:r>
        <w:t xml:space="preserve">, Anjali </w:t>
      </w:r>
      <w:proofErr w:type="spellStart"/>
      <w:r>
        <w:t>Kotamarthi</w:t>
      </w:r>
      <w:proofErr w:type="spellEnd"/>
      <w:r>
        <w:t xml:space="preserve">, Bram Vrancken, et al. 2022. “Predicting the Evolution of the Lassa Virus Endemic Area and Population at Risk over the Next Decades.” </w:t>
      </w:r>
      <w:r>
        <w:rPr>
          <w:i/>
          <w:iCs/>
        </w:rPr>
        <w:t>Nature Communications</w:t>
      </w:r>
      <w:r>
        <w:t xml:space="preserve"> 13 (1): 5596. </w:t>
      </w:r>
      <w:hyperlink r:id="rId50">
        <w:r>
          <w:rPr>
            <w:rStyle w:val="Hyperlink"/>
          </w:rPr>
          <w:t>https://doi.org/10.1038/s41467-022-33112-3</w:t>
        </w:r>
      </w:hyperlink>
      <w:r>
        <w:t>.</w:t>
      </w:r>
    </w:p>
    <w:p w14:paraId="7DF92C41" w14:textId="77777777" w:rsidR="00AC007E" w:rsidRDefault="00942352">
      <w:pPr>
        <w:pStyle w:val="Bibliography"/>
      </w:pPr>
      <w:bookmarkStart w:id="459" w:name="ref-leirs_productivity_1993"/>
      <w:bookmarkEnd w:id="458"/>
      <w:proofErr w:type="spellStart"/>
      <w:r>
        <w:t>Leirs</w:t>
      </w:r>
      <w:proofErr w:type="spellEnd"/>
      <w:r>
        <w:t xml:space="preserve">, Herwig, Ron Verhagen, and Walter Verheyen. 1993. “Productivity of Different Generations in a Population of Mastomys Natalensis Rats in Tanzania.” </w:t>
      </w:r>
      <w:r>
        <w:rPr>
          <w:i/>
          <w:iCs/>
        </w:rPr>
        <w:t>Oikos</w:t>
      </w:r>
      <w:r>
        <w:t xml:space="preserve"> 68 (1): 53–60. </w:t>
      </w:r>
      <w:hyperlink r:id="rId51">
        <w:r>
          <w:rPr>
            <w:rStyle w:val="Hyperlink"/>
          </w:rPr>
          <w:t>https://doi.org/10.2307/3545308</w:t>
        </w:r>
      </w:hyperlink>
      <w:r>
        <w:t>.</w:t>
      </w:r>
    </w:p>
    <w:p w14:paraId="5B23A9DB" w14:textId="77777777" w:rsidR="00AC007E" w:rsidRDefault="00942352">
      <w:pPr>
        <w:pStyle w:val="Bibliography"/>
      </w:pPr>
      <w:bookmarkStart w:id="460" w:name="ref-leski_sequence_2015"/>
      <w:bookmarkEnd w:id="459"/>
      <w:r>
        <w:t xml:space="preserve">Leski, Tomasz A, Michael G Stockelman, Lina M Moses, Matthew Park, David A Stenger, Rashid Ansumana, Daniel G Bausch, and </w:t>
      </w:r>
      <w:proofErr w:type="spellStart"/>
      <w:r>
        <w:t>Baochuan</w:t>
      </w:r>
      <w:proofErr w:type="spellEnd"/>
      <w:r>
        <w:t xml:space="preserve"> Lin. 2015. “Sequence Variability and Geographic Distribution of Lassa Virus, Sierra Leone.” </w:t>
      </w:r>
      <w:r>
        <w:rPr>
          <w:i/>
          <w:iCs/>
        </w:rPr>
        <w:t>Emerging Infectious Diseases</w:t>
      </w:r>
      <w:r>
        <w:t xml:space="preserve"> 21 (4): 609–18. </w:t>
      </w:r>
      <w:hyperlink r:id="rId52">
        <w:r>
          <w:rPr>
            <w:rStyle w:val="Hyperlink"/>
          </w:rPr>
          <w:t>https://doi.org/10.3201/eid2104.141469</w:t>
        </w:r>
      </w:hyperlink>
      <w:r>
        <w:t>.</w:t>
      </w:r>
    </w:p>
    <w:p w14:paraId="0238144C" w14:textId="77777777" w:rsidR="00AC007E" w:rsidRDefault="00942352">
      <w:pPr>
        <w:pStyle w:val="Bibliography"/>
      </w:pPr>
      <w:bookmarkStart w:id="461" w:name="ref-mccormick_prospective_1987"/>
      <w:bookmarkEnd w:id="460"/>
      <w:r>
        <w:t xml:space="preserve">McCormick, J B, P A Webb, J W Krebs, K M Johnson, and E S Smith. 1987. “A Prospective Study of the Epidemiology and Ecology of Lassa Fever.” </w:t>
      </w:r>
      <w:r>
        <w:rPr>
          <w:i/>
          <w:iCs/>
        </w:rPr>
        <w:t>The Journal of Infectious Diseases</w:t>
      </w:r>
      <w:r>
        <w:t xml:space="preserve"> 155 (3): 437–44. </w:t>
      </w:r>
      <w:hyperlink r:id="rId53">
        <w:r>
          <w:rPr>
            <w:rStyle w:val="Hyperlink"/>
          </w:rPr>
          <w:t>https://doi.org/10.1093/infdis/155.3.437</w:t>
        </w:r>
      </w:hyperlink>
      <w:r>
        <w:t>.</w:t>
      </w:r>
    </w:p>
    <w:p w14:paraId="3C6F6401" w14:textId="77777777" w:rsidR="00AC007E" w:rsidRDefault="00942352">
      <w:pPr>
        <w:pStyle w:val="Bibliography"/>
      </w:pPr>
      <w:bookmarkStart w:id="462" w:name="ref-monadjem_rodents_2015"/>
      <w:bookmarkEnd w:id="461"/>
      <w:proofErr w:type="spellStart"/>
      <w:r>
        <w:t>Monadjem</w:t>
      </w:r>
      <w:proofErr w:type="spellEnd"/>
      <w:r>
        <w:t xml:space="preserve">, Ara, Peter J. Taylor, Christiane Denys, and Fenton P. D. Cotterill. 2015. </w:t>
      </w:r>
      <w:r>
        <w:rPr>
          <w:i/>
          <w:iCs/>
        </w:rPr>
        <w:t>Rodents of Sub-Saharan Africa: A Biogeographic and Taxonomic Synthesis</w:t>
      </w:r>
      <w:r>
        <w:t xml:space="preserve">. Berlin, München, Boston: DE GRUYTER. </w:t>
      </w:r>
      <w:hyperlink r:id="rId54">
        <w:r>
          <w:rPr>
            <w:rStyle w:val="Hyperlink"/>
          </w:rPr>
          <w:t>https://doi.org/10.1515/9783110301915</w:t>
        </w:r>
      </w:hyperlink>
      <w:r>
        <w:t>.</w:t>
      </w:r>
    </w:p>
    <w:p w14:paraId="185C3D48" w14:textId="77777777" w:rsidR="00AC007E" w:rsidRDefault="00942352">
      <w:pPr>
        <w:pStyle w:val="Bibliography"/>
      </w:pPr>
      <w:bookmarkStart w:id="463" w:name="ref-mylne_mapping_2015"/>
      <w:bookmarkEnd w:id="462"/>
      <w:proofErr w:type="spellStart"/>
      <w:r>
        <w:t>Mylne</w:t>
      </w:r>
      <w:proofErr w:type="spellEnd"/>
      <w:r>
        <w:t xml:space="preserve">, Adrian Q. N., David M. Pigott, Joshua Longbottom, Freya Shearer, Kirsten A. Duda, Jane P. Messina, Daniel J. Weiss, Catherine L. Moyes, Nick Golding, and Simon I. Hay. 2015. </w:t>
      </w:r>
      <w:r>
        <w:lastRenderedPageBreak/>
        <w:t xml:space="preserve">“Mapping the Zoonotic Niche of Lassa Fever in Africa.” </w:t>
      </w:r>
      <w:r>
        <w:rPr>
          <w:i/>
          <w:iCs/>
        </w:rPr>
        <w:t>Transactions of the Royal Society of Tropical Medicine and Hygiene</w:t>
      </w:r>
      <w:r>
        <w:t xml:space="preserve"> 109 (8): 483–92. </w:t>
      </w:r>
      <w:hyperlink r:id="rId55">
        <w:r>
          <w:rPr>
            <w:rStyle w:val="Hyperlink"/>
          </w:rPr>
          <w:t>https://doi.org/10.1093/trstmh/trv047</w:t>
        </w:r>
      </w:hyperlink>
      <w:r>
        <w:t>.</w:t>
      </w:r>
    </w:p>
    <w:p w14:paraId="25A79F24" w14:textId="77777777" w:rsidR="00AC007E" w:rsidRDefault="00942352">
      <w:pPr>
        <w:pStyle w:val="Bibliography"/>
      </w:pPr>
      <w:bookmarkStart w:id="464" w:name="ref-olayemi_small_2018"/>
      <w:bookmarkEnd w:id="463"/>
      <w:r>
        <w:t xml:space="preserve">Olayemi, Ayodeji, Adeoba </w:t>
      </w:r>
      <w:proofErr w:type="spellStart"/>
      <w:r>
        <w:t>Obadare</w:t>
      </w:r>
      <w:proofErr w:type="spellEnd"/>
      <w:r>
        <w:t xml:space="preserve">, Akinlabi </w:t>
      </w:r>
      <w:proofErr w:type="spellStart"/>
      <w:r>
        <w:t>Oyeyiola</w:t>
      </w:r>
      <w:proofErr w:type="spellEnd"/>
      <w:r>
        <w:t xml:space="preserve">, Samuel </w:t>
      </w:r>
      <w:proofErr w:type="spellStart"/>
      <w:r>
        <w:t>Fasogbon</w:t>
      </w:r>
      <w:proofErr w:type="spellEnd"/>
      <w:r>
        <w:t xml:space="preserve">, Joseph Igbokwe, Felix </w:t>
      </w:r>
      <w:proofErr w:type="spellStart"/>
      <w:r>
        <w:t>Igbahenah</w:t>
      </w:r>
      <w:proofErr w:type="spellEnd"/>
      <w:r>
        <w:t xml:space="preserve">, Daniel </w:t>
      </w:r>
      <w:proofErr w:type="spellStart"/>
      <w:r>
        <w:t>Ortsega</w:t>
      </w:r>
      <w:proofErr w:type="spellEnd"/>
      <w:r>
        <w:t xml:space="preserve">, Stephan Günther, Erik Verheyen, and Elisabeth Fichet-Calvet. 2018. “Small Mammal Diversity and Dynamics Within Nigeria, with Emphasis on Reservoirs of the Lassa Virus.” </w:t>
      </w:r>
      <w:r>
        <w:rPr>
          <w:i/>
          <w:iCs/>
        </w:rPr>
        <w:t>Systematics and Biodiversity</w:t>
      </w:r>
      <w:r>
        <w:t xml:space="preserve"> 16 (2): 118–27. </w:t>
      </w:r>
      <w:hyperlink r:id="rId56">
        <w:r>
          <w:rPr>
            <w:rStyle w:val="Hyperlink"/>
          </w:rPr>
          <w:t>https://doi.org/10.1080/14772000.2017.1358220</w:t>
        </w:r>
      </w:hyperlink>
      <w:r>
        <w:t>.</w:t>
      </w:r>
    </w:p>
    <w:p w14:paraId="2A90F375" w14:textId="77777777" w:rsidR="00AC007E" w:rsidRDefault="00942352">
      <w:pPr>
        <w:pStyle w:val="Bibliography"/>
      </w:pPr>
      <w:bookmarkStart w:id="465" w:name="ref-olugasa_rubber_2014"/>
      <w:bookmarkEnd w:id="464"/>
      <w:proofErr w:type="spellStart"/>
      <w:r>
        <w:t>Olugasa</w:t>
      </w:r>
      <w:proofErr w:type="spellEnd"/>
      <w:r>
        <w:t xml:space="preserve">, Babasola O, John B </w:t>
      </w:r>
      <w:proofErr w:type="spellStart"/>
      <w:r>
        <w:t>Dogba</w:t>
      </w:r>
      <w:proofErr w:type="spellEnd"/>
      <w:r>
        <w:t xml:space="preserve">, Bamidele </w:t>
      </w:r>
      <w:proofErr w:type="spellStart"/>
      <w:r>
        <w:t>Ogunro</w:t>
      </w:r>
      <w:proofErr w:type="spellEnd"/>
      <w:r>
        <w:t xml:space="preserve">, Eugene A Odigie, </w:t>
      </w:r>
      <w:proofErr w:type="spellStart"/>
      <w:r>
        <w:t>Jomah</w:t>
      </w:r>
      <w:proofErr w:type="spellEnd"/>
      <w:r>
        <w:t xml:space="preserve"> </w:t>
      </w:r>
      <w:proofErr w:type="spellStart"/>
      <w:r>
        <w:t>Nykoi</w:t>
      </w:r>
      <w:proofErr w:type="spellEnd"/>
      <w:r>
        <w:t xml:space="preserve">, Johnson F Ojo, Olalekan Taiwo, Abraham Kamara, Charles K Mulbah, and Ayotunde J </w:t>
      </w:r>
      <w:proofErr w:type="spellStart"/>
      <w:r>
        <w:t>Fasunla</w:t>
      </w:r>
      <w:proofErr w:type="spellEnd"/>
      <w:r>
        <w:t xml:space="preserve">. 2014. “The Rubber Plantation Environment and Lassa Fever Epidemics in Liberia, 2008-2012: A Spatial Regression.” </w:t>
      </w:r>
      <w:r>
        <w:rPr>
          <w:i/>
          <w:iCs/>
        </w:rPr>
        <w:t xml:space="preserve">Spatial and </w:t>
      </w:r>
      <w:proofErr w:type="spellStart"/>
      <w:r>
        <w:rPr>
          <w:i/>
          <w:iCs/>
        </w:rPr>
        <w:t>Spatio</w:t>
      </w:r>
      <w:proofErr w:type="spellEnd"/>
      <w:r>
        <w:rPr>
          <w:i/>
          <w:iCs/>
        </w:rPr>
        <w:t>-Temporal Epidemiology</w:t>
      </w:r>
      <w:r>
        <w:t xml:space="preserve"> 11 (101516571): 163–74. </w:t>
      </w:r>
      <w:hyperlink r:id="rId57">
        <w:r>
          <w:rPr>
            <w:rStyle w:val="Hyperlink"/>
          </w:rPr>
          <w:t>https://doi.org/10.1016/j.sste.2014.04.005</w:t>
        </w:r>
      </w:hyperlink>
      <w:r>
        <w:t>.</w:t>
      </w:r>
    </w:p>
    <w:p w14:paraId="15D89F01" w14:textId="77777777" w:rsidR="00AC007E" w:rsidRDefault="00942352">
      <w:pPr>
        <w:pStyle w:val="Bibliography"/>
      </w:pPr>
      <w:bookmarkStart w:id="466" w:name="ref-parsons_monitoring_2022"/>
      <w:bookmarkEnd w:id="465"/>
      <w:r>
        <w:t xml:space="preserve">Parsons, Arielle W, James S Clark, and Roland Kays. 2022. “Monitoring Small Mammal Abundance Using NEON Data: Are Calibrated Indices Useful?” </w:t>
      </w:r>
      <w:r>
        <w:rPr>
          <w:i/>
          <w:iCs/>
        </w:rPr>
        <w:t>Journal of Mammalogy</w:t>
      </w:r>
      <w:r>
        <w:t xml:space="preserve">, November, gyac096. </w:t>
      </w:r>
      <w:hyperlink r:id="rId58">
        <w:r>
          <w:rPr>
            <w:rStyle w:val="Hyperlink"/>
          </w:rPr>
          <w:t>https://doi.org/10.1093/jmammal/gyac096</w:t>
        </w:r>
      </w:hyperlink>
      <w:r>
        <w:t>.</w:t>
      </w:r>
    </w:p>
    <w:p w14:paraId="3258B87D" w14:textId="77777777" w:rsidR="00AC007E" w:rsidRDefault="00942352">
      <w:pPr>
        <w:pStyle w:val="Bibliography"/>
      </w:pPr>
      <w:bookmarkStart w:id="467" w:name="ref-pebesma_simple_2018"/>
      <w:bookmarkEnd w:id="466"/>
      <w:proofErr w:type="spellStart"/>
      <w:r>
        <w:t>Pebesma</w:t>
      </w:r>
      <w:proofErr w:type="spellEnd"/>
      <w:r>
        <w:t xml:space="preserve">, </w:t>
      </w:r>
      <w:proofErr w:type="spellStart"/>
      <w:r>
        <w:t>Edzer</w:t>
      </w:r>
      <w:proofErr w:type="spellEnd"/>
      <w:r>
        <w:t xml:space="preserve">. 2018. “Simple Features for r: Standardized Support for Spatial Vector Data.” </w:t>
      </w:r>
      <w:r>
        <w:rPr>
          <w:i/>
          <w:iCs/>
        </w:rPr>
        <w:t>The R Journal</w:t>
      </w:r>
      <w:r>
        <w:t xml:space="preserve"> 10 (1): 439–46. </w:t>
      </w:r>
      <w:hyperlink r:id="rId59">
        <w:r>
          <w:rPr>
            <w:rStyle w:val="Hyperlink"/>
          </w:rPr>
          <w:t>https://journal.r-project.org/archive/2018/RJ-2018-009/index.html</w:t>
        </w:r>
      </w:hyperlink>
      <w:r>
        <w:t>.</w:t>
      </w:r>
    </w:p>
    <w:p w14:paraId="10AA660F" w14:textId="77777777" w:rsidR="00AC007E" w:rsidRDefault="00942352">
      <w:pPr>
        <w:pStyle w:val="Bibliography"/>
      </w:pPr>
      <w:bookmarkStart w:id="468" w:name="ref-qiagen_dneasy_2023"/>
      <w:bookmarkEnd w:id="467"/>
      <w:r>
        <w:t>QIAGEN. 2023. “</w:t>
      </w:r>
      <w:proofErr w:type="spellStart"/>
      <w:r>
        <w:t>DNeasy</w:t>
      </w:r>
      <w:proofErr w:type="spellEnd"/>
      <w:r>
        <w:t xml:space="preserve"> Blood &amp; Tissue Kits.” January 20, 2023. </w:t>
      </w:r>
      <w:hyperlink r:id="rId60">
        <w:r>
          <w:rPr>
            <w:rStyle w:val="Hyperlink"/>
          </w:rPr>
          <w:t>https://www.qiagen.com/us/products/discovery-and-translational-research/dna-rna-purification/dna-purification/genomic-dna/dneasy-blood-and-tissue-kit</w:t>
        </w:r>
      </w:hyperlink>
      <w:r>
        <w:t>.</w:t>
      </w:r>
    </w:p>
    <w:p w14:paraId="741A0E56" w14:textId="77777777" w:rsidR="00AC007E" w:rsidRDefault="00942352">
      <w:pPr>
        <w:pStyle w:val="Bibliography"/>
      </w:pPr>
      <w:bookmarkStart w:id="469" w:name="ref-r_core_team_r_2021"/>
      <w:bookmarkEnd w:id="468"/>
      <w:r>
        <w:t xml:space="preserve">R Core Team. 2021. </w:t>
      </w:r>
      <w:r>
        <w:rPr>
          <w:i/>
          <w:iCs/>
        </w:rPr>
        <w:t>R: A Language and Environment for Statistical Computing</w:t>
      </w:r>
      <w:r>
        <w:t xml:space="preserve">. Vienna, Austria: R Foundation for Statistical Computing. </w:t>
      </w:r>
      <w:hyperlink r:id="rId61">
        <w:r>
          <w:rPr>
            <w:rStyle w:val="Hyperlink"/>
          </w:rPr>
          <w:t>https://www.R-project.org/</w:t>
        </w:r>
      </w:hyperlink>
      <w:r>
        <w:t>.</w:t>
      </w:r>
    </w:p>
    <w:p w14:paraId="26A4DE9F" w14:textId="77777777" w:rsidR="00AC007E" w:rsidRDefault="00942352">
      <w:pPr>
        <w:pStyle w:val="Bibliography"/>
      </w:pPr>
      <w:bookmarkStart w:id="470" w:name="ref-redding_geographical_2021"/>
      <w:bookmarkEnd w:id="469"/>
      <w:r>
        <w:t xml:space="preserve">Redding, David W., Rory Gibb, Chioma C. Dan-Nwafor, Elsie A. Ilori, </w:t>
      </w:r>
      <w:proofErr w:type="spellStart"/>
      <w:r>
        <w:t>Rimamdeyati</w:t>
      </w:r>
      <w:proofErr w:type="spellEnd"/>
      <w:r>
        <w:t xml:space="preserve"> Usman </w:t>
      </w:r>
      <w:proofErr w:type="spellStart"/>
      <w:r>
        <w:t>Yashe</w:t>
      </w:r>
      <w:proofErr w:type="spellEnd"/>
      <w:r>
        <w:t xml:space="preserve">, Saliu H. Oladele, Michael O. </w:t>
      </w:r>
      <w:proofErr w:type="spellStart"/>
      <w:r>
        <w:t>Amedu</w:t>
      </w:r>
      <w:proofErr w:type="spellEnd"/>
      <w:r>
        <w:t xml:space="preserve">, et al. 2021. “Geographical Drivers and Climate-Linked Dynamics of Lassa Fever in Nigeria.” </w:t>
      </w:r>
      <w:r>
        <w:rPr>
          <w:i/>
          <w:iCs/>
        </w:rPr>
        <w:t>Nature Communications</w:t>
      </w:r>
      <w:r>
        <w:t xml:space="preserve"> 12 (1): 5759. </w:t>
      </w:r>
      <w:hyperlink r:id="rId62">
        <w:r>
          <w:rPr>
            <w:rStyle w:val="Hyperlink"/>
          </w:rPr>
          <w:t>https://doi.org/10.1038/s41467-021-25910-y</w:t>
        </w:r>
      </w:hyperlink>
      <w:r>
        <w:t>.</w:t>
      </w:r>
    </w:p>
    <w:p w14:paraId="1DFD4A76" w14:textId="77777777" w:rsidR="00AC007E" w:rsidRDefault="00942352">
      <w:pPr>
        <w:pStyle w:val="Bibliography"/>
      </w:pPr>
      <w:bookmarkStart w:id="471" w:name="Xa778bd7cc49514d45a6cd8adb7d2f127129f43f"/>
      <w:bookmarkEnd w:id="470"/>
      <w:r>
        <w:t xml:space="preserve">Redding, David W., Lina M. Moses, Andrew A. Cunningham, James Wood, and Kate E. Jones. 2016. “Environmental-Mechanistic Modelling of the Impact of Global Change on Human Zoonotic Disease Emergence: A Case Study of Lassa Fever.” </w:t>
      </w:r>
      <w:r>
        <w:rPr>
          <w:i/>
          <w:iCs/>
        </w:rPr>
        <w:t>Methods in Ecology and Evolution</w:t>
      </w:r>
      <w:r>
        <w:t xml:space="preserve"> 7 (6): 646–55. </w:t>
      </w:r>
      <w:hyperlink r:id="rId63">
        <w:r>
          <w:rPr>
            <w:rStyle w:val="Hyperlink"/>
          </w:rPr>
          <w:t>https://doi.org/10.1111/2041-210X.12549</w:t>
        </w:r>
      </w:hyperlink>
      <w:r>
        <w:t>.</w:t>
      </w:r>
    </w:p>
    <w:p w14:paraId="191E5C66" w14:textId="77777777" w:rsidR="00AC007E" w:rsidRDefault="00942352">
      <w:pPr>
        <w:pStyle w:val="Bibliography"/>
      </w:pPr>
      <w:bookmarkStart w:id="472" w:name="ref-simons_lassa_2022"/>
      <w:bookmarkEnd w:id="471"/>
      <w:r>
        <w:t xml:space="preserve">Simons, David. 2022. “Lassa Fever Cases Suffer from Severe Underreporting Based on Reported Fatalities.” </w:t>
      </w:r>
      <w:r>
        <w:rPr>
          <w:i/>
          <w:iCs/>
        </w:rPr>
        <w:t>International Health</w:t>
      </w:r>
      <w:r>
        <w:t xml:space="preserve">, November, ihac076. </w:t>
      </w:r>
      <w:hyperlink r:id="rId64">
        <w:r>
          <w:rPr>
            <w:rStyle w:val="Hyperlink"/>
          </w:rPr>
          <w:t>https://doi.org/10.1093/inthealth/ihac076</w:t>
        </w:r>
      </w:hyperlink>
      <w:r>
        <w:t>.</w:t>
      </w:r>
    </w:p>
    <w:p w14:paraId="3CCB6C21" w14:textId="77777777" w:rsidR="00AC007E" w:rsidRDefault="00942352">
      <w:pPr>
        <w:pStyle w:val="Bibliography"/>
      </w:pPr>
      <w:bookmarkStart w:id="473" w:name="ref-simons_rodent_2023"/>
      <w:bookmarkEnd w:id="472"/>
      <w:r>
        <w:t xml:space="preserve">Simons, David, Lauren A. Attfield, Kate E. Jones, Deborah Watson-Jones, and Richard Kock. 2023. “Rodent Trapping Studies as an Overlooked Information Source for Understanding Endemic and Novel Zoonotic Spillover.” </w:t>
      </w:r>
      <w:r>
        <w:rPr>
          <w:i/>
          <w:iCs/>
        </w:rPr>
        <w:t>PLOS Neglected Tropical Diseases</w:t>
      </w:r>
      <w:r>
        <w:t xml:space="preserve"> 17 (1): e0010772. </w:t>
      </w:r>
      <w:hyperlink r:id="rId65">
        <w:r>
          <w:rPr>
            <w:rStyle w:val="Hyperlink"/>
          </w:rPr>
          <w:t>https://doi.org/10.1371/journal.pntd.0010772</w:t>
        </w:r>
      </w:hyperlink>
      <w:r>
        <w:t>.</w:t>
      </w:r>
    </w:p>
    <w:p w14:paraId="62FFF4DE" w14:textId="77777777" w:rsidR="00AC007E" w:rsidRDefault="00942352">
      <w:pPr>
        <w:pStyle w:val="Bibliography"/>
      </w:pPr>
      <w:bookmarkStart w:id="474" w:name="ref-stryjek_unbiased_2019"/>
      <w:bookmarkEnd w:id="473"/>
      <w:proofErr w:type="spellStart"/>
      <w:r>
        <w:lastRenderedPageBreak/>
        <w:t>Stryjek</w:t>
      </w:r>
      <w:proofErr w:type="spellEnd"/>
      <w:r>
        <w:t xml:space="preserve">, Rafal, Artur Kalinowski, and Michael H. Parsons. 2019. “Unbiased Sampling for Rodents and Other Small Mammals: How to Overcome Neophobia Through Use of an Electronic-Triggered Live Trap—a Preliminary Test.” </w:t>
      </w:r>
      <w:r>
        <w:rPr>
          <w:i/>
          <w:iCs/>
        </w:rPr>
        <w:t>Frontiers in Ecology and Evolution</w:t>
      </w:r>
      <w:r>
        <w:t xml:space="preserve"> 7. </w:t>
      </w:r>
      <w:hyperlink r:id="rId66">
        <w:r>
          <w:rPr>
            <w:rStyle w:val="Hyperlink"/>
          </w:rPr>
          <w:t>https://doi.org/10.3389/fevo.2019.00011</w:t>
        </w:r>
      </w:hyperlink>
      <w:r>
        <w:t>.</w:t>
      </w:r>
    </w:p>
    <w:p w14:paraId="1061E269" w14:textId="77777777" w:rsidR="00AC007E" w:rsidRDefault="00942352">
      <w:pPr>
        <w:pStyle w:val="Bibliography"/>
      </w:pPr>
      <w:bookmarkStart w:id="475" w:name="ref-watanabe_asymptotic_2010"/>
      <w:bookmarkEnd w:id="474"/>
      <w:r>
        <w:t xml:space="preserve">Watanabe, Sumio. 2010. “Asymptotic Equivalence of Bayes Cross Validation and Widely Applicable Information Criterion in Singular Learning Theory.” </w:t>
      </w:r>
      <w:r>
        <w:rPr>
          <w:i/>
          <w:iCs/>
        </w:rPr>
        <w:t>J. Mach. Learn. Res.</w:t>
      </w:r>
      <w:r>
        <w:t xml:space="preserve"> 11 (December): 3571–94. </w:t>
      </w:r>
      <w:hyperlink r:id="rId67">
        <w:r>
          <w:rPr>
            <w:rStyle w:val="Hyperlink"/>
          </w:rPr>
          <w:t>https://doi.org/10.5555/1756006.1953045</w:t>
        </w:r>
      </w:hyperlink>
      <w:r>
        <w:t>.</w:t>
      </w:r>
    </w:p>
    <w:p w14:paraId="16378FFE" w14:textId="77777777" w:rsidR="00AC007E" w:rsidRDefault="00942352">
      <w:pPr>
        <w:pStyle w:val="Bibliography"/>
      </w:pPr>
      <w:bookmarkStart w:id="476" w:name="ref-world_health_organisation_lassa_2022"/>
      <w:bookmarkEnd w:id="475"/>
      <w:r>
        <w:t xml:space="preserve">World Health </w:t>
      </w:r>
      <w:proofErr w:type="spellStart"/>
      <w:r>
        <w:t>Organisation</w:t>
      </w:r>
      <w:proofErr w:type="spellEnd"/>
      <w:r>
        <w:t xml:space="preserve">. 2022. “Lassa Fever.” 2022. </w:t>
      </w:r>
      <w:hyperlink r:id="rId68" w:anchor="tab=tab_1">
        <w:r>
          <w:rPr>
            <w:rStyle w:val="Hyperlink"/>
          </w:rPr>
          <w:t>https://www.who.int/health-topics/lassa-fever#tab=tab_1</w:t>
        </w:r>
      </w:hyperlink>
      <w:r>
        <w:t>.</w:t>
      </w:r>
      <w:bookmarkEnd w:id="441"/>
      <w:bookmarkEnd w:id="443"/>
      <w:bookmarkEnd w:id="476"/>
    </w:p>
    <w:sectPr w:rsidR="00AC007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Jones, Kate" w:date="2023-05-29T19:40:00Z" w:initials="KJ">
    <w:p w14:paraId="7EDE8E40" w14:textId="77777777" w:rsidR="00EB2111" w:rsidRDefault="00EB2111" w:rsidP="001719EE">
      <w:r>
        <w:rPr>
          <w:rStyle w:val="CommentReference"/>
        </w:rPr>
        <w:annotationRef/>
      </w:r>
      <w:r>
        <w:rPr>
          <w:sz w:val="20"/>
          <w:szCs w:val="20"/>
        </w:rPr>
        <w:t>very good abstract David - I have  made a few edits to make even better</w:t>
      </w:r>
    </w:p>
  </w:comment>
  <w:comment w:id="4" w:author="Marker 1" w:date="2023-03-03T10:06:00Z" w:initials="KR">
    <w:p w14:paraId="2BCE9106" w14:textId="13E66466" w:rsidR="00942352" w:rsidRDefault="00942352">
      <w:pPr>
        <w:pStyle w:val="CommentText"/>
      </w:pPr>
      <w:r>
        <w:rPr>
          <w:rStyle w:val="CommentReference"/>
        </w:rPr>
        <w:annotationRef/>
      </w:r>
      <w:r>
        <w:t>Based on current evidence?</w:t>
      </w:r>
    </w:p>
  </w:comment>
  <w:comment w:id="42" w:author="Jones, Kate" w:date="2023-05-29T19:37:00Z" w:initials="KJ">
    <w:p w14:paraId="05C75498" w14:textId="77777777" w:rsidR="00EB2111" w:rsidRDefault="00EB2111" w:rsidP="005B396D">
      <w:r>
        <w:rPr>
          <w:rStyle w:val="CommentReference"/>
        </w:rPr>
        <w:annotationRef/>
      </w:r>
      <w:r>
        <w:rPr>
          <w:sz w:val="20"/>
          <w:szCs w:val="20"/>
        </w:rPr>
        <w:t>this is not clear because I dont know what scales you are talking about</w:t>
      </w:r>
    </w:p>
    <w:p w14:paraId="35C9A6F4" w14:textId="77777777" w:rsidR="00EB2111" w:rsidRDefault="00EB2111" w:rsidP="005B396D"/>
  </w:comment>
  <w:comment w:id="62" w:author="Jones, Kate" w:date="2023-05-29T19:40:00Z" w:initials="KJ">
    <w:p w14:paraId="4E59ECE5" w14:textId="77777777" w:rsidR="00EB2111" w:rsidRDefault="00EB2111" w:rsidP="00C7532A">
      <w:r>
        <w:rPr>
          <w:rStyle w:val="CommentReference"/>
        </w:rPr>
        <w:annotationRef/>
      </w:r>
      <w:r>
        <w:rPr>
          <w:sz w:val="20"/>
          <w:szCs w:val="20"/>
        </w:rPr>
        <w:t>if you have to put policy implications in here then these need to be stronger as it is implied but not explicit</w:t>
      </w:r>
    </w:p>
  </w:comment>
  <w:comment w:id="64" w:author="Jones, Kate" w:date="2023-05-29T19:51:00Z" w:initials="KJ">
    <w:p w14:paraId="12B36E5B" w14:textId="77777777" w:rsidR="00200EEA" w:rsidRDefault="00F7793D" w:rsidP="00D25F9E">
      <w:r>
        <w:rPr>
          <w:rStyle w:val="CommentReference"/>
        </w:rPr>
        <w:annotationRef/>
      </w:r>
      <w:r w:rsidR="00200EEA">
        <w:rPr>
          <w:sz w:val="20"/>
          <w:szCs w:val="20"/>
        </w:rPr>
        <w:t>the intro still needs a bit of work on the paragraphs - need C-C-C and be of 6-8 sentences each - the first one is a bit long and the second too short etc. Also have one theme per para - the first para is number of cases and then distribution - might be better to split up into more equal paras. Also I found the refs really lassa specific and I think you need to bring in papers from land use change and species communities more generally and from other diseases - I feel like the intro does not have much depth at the moment.</w:t>
      </w:r>
    </w:p>
  </w:comment>
  <w:comment w:id="69" w:author="Jones, Kate" w:date="2023-05-29T19:53:00Z" w:initials="KJ">
    <w:p w14:paraId="6C901E17" w14:textId="536318FB" w:rsidR="00F7793D" w:rsidRDefault="00F7793D" w:rsidP="00373ED6">
      <w:r>
        <w:rPr>
          <w:rStyle w:val="CommentReference"/>
        </w:rPr>
        <w:annotationRef/>
      </w:r>
      <w:r>
        <w:rPr>
          <w:sz w:val="20"/>
          <w:szCs w:val="20"/>
        </w:rPr>
        <w:t xml:space="preserve">I split the para here as you seem to go onto another topic - the first para is how many cases and these might be increasing with land use. </w:t>
      </w:r>
    </w:p>
  </w:comment>
  <w:comment w:id="73" w:author="Marker 1" w:date="2023-03-03T10:10:00Z" w:initials="KR">
    <w:p w14:paraId="652F9175" w14:textId="57CCACB7" w:rsidR="00942352" w:rsidRDefault="00942352">
      <w:pPr>
        <w:pStyle w:val="CommentText"/>
      </w:pPr>
      <w:r>
        <w:rPr>
          <w:rStyle w:val="CommentReference"/>
        </w:rPr>
        <w:annotationRef/>
      </w:r>
      <w:r>
        <w:t>Reference?</w:t>
      </w:r>
    </w:p>
  </w:comment>
  <w:comment w:id="72" w:author="Jones, Kate" w:date="2023-05-29T19:58:00Z" w:initials="KJ">
    <w:p w14:paraId="52D550CE" w14:textId="77777777" w:rsidR="00F7793D" w:rsidRDefault="00F7793D" w:rsidP="0076401E">
      <w:r>
        <w:rPr>
          <w:rStyle w:val="CommentReference"/>
        </w:rPr>
        <w:annotationRef/>
      </w:r>
      <w:r>
        <w:rPr>
          <w:sz w:val="20"/>
          <w:szCs w:val="20"/>
        </w:rPr>
        <w:t>this para needs a lot more work - it is not well linked to the previous para, it does not have an intro or conclusion. It needs a lot more references to support this argument - perhaps drawing from other non lassa studies</w:t>
      </w:r>
    </w:p>
  </w:comment>
  <w:comment w:id="77" w:author="Jones, Kate" w:date="2023-05-29T20:03:00Z" w:initials="KJ">
    <w:p w14:paraId="0D58408C" w14:textId="77777777" w:rsidR="00200EEA" w:rsidRDefault="00200EEA" w:rsidP="000A42C9">
      <w:r>
        <w:rPr>
          <w:rStyle w:val="CommentReference"/>
        </w:rPr>
        <w:annotationRef/>
      </w:r>
      <w:r>
        <w:rPr>
          <w:sz w:val="20"/>
          <w:szCs w:val="20"/>
        </w:rPr>
        <w:t>this seems like it is fundamental information which should come before the para above?</w:t>
      </w:r>
    </w:p>
  </w:comment>
  <w:comment w:id="79" w:author="Jones, Kate" w:date="2023-05-29T20:05:00Z" w:initials="KJ">
    <w:p w14:paraId="41E59B3B" w14:textId="77777777" w:rsidR="00A71D77" w:rsidRDefault="00200EEA" w:rsidP="00EA7DF9">
      <w:r>
        <w:rPr>
          <w:rStyle w:val="CommentReference"/>
        </w:rPr>
        <w:annotationRef/>
      </w:r>
      <w:r w:rsidR="00A71D77">
        <w:rPr>
          <w:sz w:val="20"/>
          <w:szCs w:val="20"/>
        </w:rPr>
        <w:t>i dont feel like I understand why you picked sierra leonne for the study - maybe some background here? and then are the results just going to be applicable to SL or can they be applied to other areas?</w:t>
      </w:r>
    </w:p>
  </w:comment>
  <w:comment w:id="78" w:author="Jones, Kate" w:date="2023-05-29T20:00:00Z" w:initials="KJ">
    <w:p w14:paraId="6625765D" w14:textId="0F656E0A" w:rsidR="00200EEA" w:rsidRDefault="00200EEA" w:rsidP="0049665B">
      <w:r>
        <w:rPr>
          <w:rStyle w:val="CommentReference"/>
        </w:rPr>
        <w:annotationRef/>
      </w:r>
      <w:r>
        <w:rPr>
          <w:sz w:val="20"/>
          <w:szCs w:val="20"/>
        </w:rPr>
        <w:t>i dont understand the logic of the narrative of this para and the one above? needs more work really.</w:t>
      </w:r>
    </w:p>
  </w:comment>
  <w:comment w:id="84" w:author="Jones, Kate" w:date="2023-05-29T20:06:00Z" w:initials="KJ">
    <w:p w14:paraId="3562DEEB" w14:textId="77777777" w:rsidR="00200EEA" w:rsidRDefault="00200EEA" w:rsidP="00334CBB">
      <w:r>
        <w:rPr>
          <w:rStyle w:val="CommentReference"/>
        </w:rPr>
        <w:annotationRef/>
      </w:r>
      <w:r>
        <w:rPr>
          <w:sz w:val="20"/>
          <w:szCs w:val="20"/>
        </w:rPr>
        <w:t>dont use ‘our’ when you are referring to the world in general</w:t>
      </w:r>
    </w:p>
  </w:comment>
  <w:comment w:id="85" w:author="Marker 1" w:date="2023-03-03T10:11:00Z" w:initials="KR">
    <w:p w14:paraId="2D38C1A0" w14:textId="118C56AD" w:rsidR="00942352" w:rsidRDefault="00942352">
      <w:pPr>
        <w:pStyle w:val="CommentText"/>
      </w:pPr>
      <w:r>
        <w:rPr>
          <w:rStyle w:val="CommentReference"/>
        </w:rPr>
        <w:annotationRef/>
      </w:r>
      <w:r>
        <w:t>Why not use the term zoonosis as this is indeed what it is? Spill over I tend to reserve for zoonotic origin but not usually a regular natural transmission event directly from animals to humans.</w:t>
      </w:r>
    </w:p>
  </w:comment>
  <w:comment w:id="89" w:author="Jones, Kate" w:date="2023-05-29T21:36:00Z" w:initials="KJ">
    <w:p w14:paraId="0C8A4350" w14:textId="77777777" w:rsidR="002C1FBF" w:rsidRDefault="002C1FBF" w:rsidP="00E801A5">
      <w:r>
        <w:rPr>
          <w:rStyle w:val="CommentReference"/>
        </w:rPr>
        <w:annotationRef/>
      </w:r>
      <w:r>
        <w:rPr>
          <w:sz w:val="20"/>
          <w:szCs w:val="20"/>
        </w:rPr>
        <w:t>should refer to specific supplementary material figures or tables eg (Supplementary Figure 1)</w:t>
      </w:r>
    </w:p>
  </w:comment>
  <w:comment w:id="91" w:author="Jones, Kate" w:date="2023-05-29T21:37:00Z" w:initials="KJ">
    <w:p w14:paraId="09021170" w14:textId="77777777" w:rsidR="002C1FBF" w:rsidRDefault="002C1FBF" w:rsidP="00C90462">
      <w:r>
        <w:rPr>
          <w:rStyle w:val="CommentReference"/>
        </w:rPr>
        <w:annotationRef/>
      </w:r>
      <w:r>
        <w:rPr>
          <w:sz w:val="20"/>
          <w:szCs w:val="20"/>
        </w:rPr>
        <w:t>see my comments about these figures 1b-e</w:t>
      </w:r>
    </w:p>
  </w:comment>
  <w:comment w:id="92" w:author="Jones, Kate" w:date="2023-05-29T21:38:00Z" w:initials="KJ">
    <w:p w14:paraId="615BF2EA" w14:textId="77777777" w:rsidR="002C1FBF" w:rsidRDefault="002C1FBF" w:rsidP="008348C9">
      <w:r>
        <w:rPr>
          <w:rStyle w:val="CommentReference"/>
        </w:rPr>
        <w:annotationRef/>
      </w:r>
      <w:r>
        <w:rPr>
          <w:sz w:val="20"/>
          <w:szCs w:val="20"/>
        </w:rPr>
        <w:t xml:space="preserve">specify the table, figure or text.  </w:t>
      </w:r>
    </w:p>
  </w:comment>
  <w:comment w:id="99" w:author="Marker 1" w:date="2023-03-03T10:14:00Z" w:initials="KR">
    <w:p w14:paraId="212464E7" w14:textId="46B38964" w:rsidR="00942352" w:rsidRDefault="00942352">
      <w:pPr>
        <w:pStyle w:val="CommentText"/>
      </w:pPr>
      <w:r>
        <w:rPr>
          <w:rStyle w:val="CommentReference"/>
        </w:rPr>
        <w:annotationRef/>
      </w:r>
    </w:p>
  </w:comment>
  <w:comment w:id="116" w:author="Jones, Kate" w:date="2023-05-29T21:48:00Z" w:initials="KJ">
    <w:p w14:paraId="514D5816" w14:textId="77777777" w:rsidR="00231252" w:rsidRDefault="00231252" w:rsidP="00037FE0">
      <w:r>
        <w:rPr>
          <w:rStyle w:val="CommentReference"/>
        </w:rPr>
        <w:annotationRef/>
      </w:r>
      <w:r>
        <w:rPr>
          <w:sz w:val="20"/>
          <w:szCs w:val="20"/>
        </w:rPr>
        <w:t>text/fig/table?</w:t>
      </w:r>
    </w:p>
  </w:comment>
  <w:comment w:id="120" w:author="Jones, Kate" w:date="2023-05-29T21:49:00Z" w:initials="KJ">
    <w:p w14:paraId="0879C96F" w14:textId="77777777" w:rsidR="00231252" w:rsidRDefault="00231252" w:rsidP="00AB3477">
      <w:r>
        <w:rPr>
          <w:rStyle w:val="CommentReference"/>
        </w:rPr>
        <w:annotationRef/>
      </w:r>
      <w:r>
        <w:rPr>
          <w:sz w:val="20"/>
          <w:szCs w:val="20"/>
        </w:rPr>
        <w:t>text/fig/table?</w:t>
      </w:r>
    </w:p>
  </w:comment>
  <w:comment w:id="123" w:author="Jones, Kate" w:date="2023-05-29T21:50:00Z" w:initials="KJ">
    <w:p w14:paraId="7ED0C452" w14:textId="77777777" w:rsidR="00231252" w:rsidRDefault="00231252" w:rsidP="00A51053">
      <w:r>
        <w:rPr>
          <w:rStyle w:val="CommentReference"/>
        </w:rPr>
        <w:annotationRef/>
      </w:r>
      <w:r>
        <w:rPr>
          <w:sz w:val="20"/>
          <w:szCs w:val="20"/>
        </w:rPr>
        <w:t>text/fig/table?</w:t>
      </w:r>
    </w:p>
  </w:comment>
  <w:comment w:id="124" w:author="Jones, Kate" w:date="2023-05-29T20:13:00Z" w:initials="KJ">
    <w:p w14:paraId="31F26150" w14:textId="02E14C60" w:rsidR="002A5DB5" w:rsidRDefault="002A5DB5" w:rsidP="000C3F8D">
      <w:r>
        <w:rPr>
          <w:rStyle w:val="CommentReference"/>
        </w:rPr>
        <w:annotationRef/>
      </w:r>
      <w:r>
        <w:rPr>
          <w:sz w:val="20"/>
          <w:szCs w:val="20"/>
        </w:rPr>
        <w:t xml:space="preserve">typically journals do not like multipage figures - so one figure has to fit on one page. I dont think there is going to be room to put fig1-f on one page in a useful way. I would suggest putting the village images in the appendix - so doing fig 1A and 1F as one figure. Also many men are red/green colour blind so would really struggle to read 1F so might be better if you picked a more accessible scheme. Also there is a lot of wasted space in Fig1A - you could just zoom in on the orange part and use the inset to clarify the position in west africa. </w:t>
      </w:r>
    </w:p>
    <w:p w14:paraId="2C52B971" w14:textId="77777777" w:rsidR="002A5DB5" w:rsidRDefault="002A5DB5" w:rsidP="000C3F8D">
      <w:r>
        <w:rPr>
          <w:sz w:val="20"/>
          <w:szCs w:val="20"/>
        </w:rPr>
        <w:t>I dont think the layers really add anything - why not put habitat and pop density as the background layers - would give much more useful context.</w:t>
      </w:r>
    </w:p>
  </w:comment>
  <w:comment w:id="125" w:author="Jones, Kate" w:date="2023-05-29T20:19:00Z" w:initials="KJ">
    <w:p w14:paraId="6FB74A5C" w14:textId="77777777" w:rsidR="002A5DB5" w:rsidRDefault="002A5DB5" w:rsidP="0006086C">
      <w:r>
        <w:rPr>
          <w:rStyle w:val="CommentReference"/>
        </w:rPr>
        <w:annotationRef/>
      </w:r>
      <w:r>
        <w:rPr>
          <w:sz w:val="20"/>
          <w:szCs w:val="20"/>
        </w:rPr>
        <w:t>i dont think Fig 1b-e really add anything here - you can’t see the sample sites really - I would just move them to supplementary material. The key thing is that it is across a gradient of land uses which you could get across in a cartoon way in a panel in figure 1</w:t>
      </w:r>
    </w:p>
  </w:comment>
  <w:comment w:id="126" w:author="Jones, Kate" w:date="2023-05-29T20:22:00Z" w:initials="KJ">
    <w:p w14:paraId="65140941" w14:textId="77777777" w:rsidR="002A5DB5" w:rsidRDefault="002A5DB5" w:rsidP="00E97A63">
      <w:r>
        <w:rPr>
          <w:rStyle w:val="CommentReference"/>
        </w:rPr>
        <w:annotationRef/>
      </w:r>
      <w:r>
        <w:rPr>
          <w:sz w:val="20"/>
          <w:szCs w:val="20"/>
        </w:rPr>
        <w:t xml:space="preserve">really really hard to see these lines and tell the purple and red apart </w:t>
      </w:r>
    </w:p>
  </w:comment>
  <w:comment w:id="128" w:author="Jones, Kate" w:date="2023-05-29T21:52:00Z" w:initials="KJ">
    <w:p w14:paraId="72CC7643" w14:textId="77777777" w:rsidR="00231252" w:rsidRDefault="00231252" w:rsidP="00C5375F">
      <w:r>
        <w:rPr>
          <w:rStyle w:val="CommentReference"/>
        </w:rPr>
        <w:annotationRef/>
      </w:r>
      <w:r>
        <w:rPr>
          <w:sz w:val="20"/>
          <w:szCs w:val="20"/>
        </w:rPr>
        <w:t>text/fig/table?</w:t>
      </w:r>
    </w:p>
  </w:comment>
  <w:comment w:id="130" w:author="Jones, Kate" w:date="2023-05-29T21:53:00Z" w:initials="KJ">
    <w:p w14:paraId="1A4C5F5A" w14:textId="77777777" w:rsidR="00231252" w:rsidRDefault="00231252" w:rsidP="00060CC8">
      <w:r>
        <w:rPr>
          <w:rStyle w:val="CommentReference"/>
        </w:rPr>
        <w:annotationRef/>
      </w:r>
      <w:r>
        <w:rPr>
          <w:sz w:val="20"/>
          <w:szCs w:val="20"/>
        </w:rPr>
        <w:t>text/fig/table</w:t>
      </w:r>
    </w:p>
  </w:comment>
  <w:comment w:id="136" w:author="Jones, Kate" w:date="2023-05-29T22:18:00Z" w:initials="KJ">
    <w:p w14:paraId="722BDFB0" w14:textId="77777777" w:rsidR="00BA2F0A" w:rsidRDefault="00BA2F0A" w:rsidP="00BA2F0A">
      <w:r>
        <w:rPr>
          <w:rStyle w:val="CommentReference"/>
        </w:rPr>
        <w:annotationRef/>
      </w:r>
      <w:r>
        <w:rPr>
          <w:sz w:val="20"/>
          <w:szCs w:val="20"/>
        </w:rPr>
        <w:t>this feels like it belongs in the methods rather than at the beginning of the results section?</w:t>
      </w:r>
    </w:p>
  </w:comment>
  <w:comment w:id="150" w:author="Jones, Kate" w:date="2023-05-29T22:10:00Z" w:initials="KJ">
    <w:p w14:paraId="0D777ACF" w14:textId="77777777" w:rsidR="00A26EE7" w:rsidRDefault="00A26EE7" w:rsidP="00A83E5B">
      <w:r>
        <w:rPr>
          <w:rStyle w:val="CommentReference"/>
        </w:rPr>
        <w:annotationRef/>
      </w:r>
      <w:r>
        <w:rPr>
          <w:sz w:val="20"/>
          <w:szCs w:val="20"/>
        </w:rPr>
        <w:t>i changed some of descriptions here - the type of variable is land use and they do have different types (village, forest, agricultural areas) but I dont think you need to keep saying forest land use type each time when you could just say forests</w:t>
      </w:r>
    </w:p>
  </w:comment>
  <w:comment w:id="185" w:author="Jones, Kate" w:date="2023-05-29T22:11:00Z" w:initials="KJ">
    <w:p w14:paraId="0CCF9CCC" w14:textId="77777777" w:rsidR="00A26EE7" w:rsidRDefault="00A26EE7" w:rsidP="003277F4">
      <w:r>
        <w:rPr>
          <w:rStyle w:val="CommentReference"/>
        </w:rPr>
        <w:annotationRef/>
      </w:r>
      <w:r>
        <w:rPr>
          <w:sz w:val="20"/>
          <w:szCs w:val="20"/>
        </w:rPr>
        <w:t>will this be updated with species results? or have I misunderstood something?</w:t>
      </w:r>
    </w:p>
  </w:comment>
  <w:comment w:id="186" w:author="Marker 1" w:date="2023-03-03T10:16:00Z" w:initials="KR">
    <w:p w14:paraId="04F600A5" w14:textId="6170A47B" w:rsidR="009B2E79" w:rsidRDefault="009B2E79">
      <w:pPr>
        <w:pStyle w:val="CommentText"/>
      </w:pPr>
      <w:r>
        <w:rPr>
          <w:rStyle w:val="CommentReference"/>
        </w:rPr>
        <w:annotationRef/>
      </w:r>
      <w:r>
        <w:t>Long legend can this not be reduced – e.g. second part which is really results?</w:t>
      </w:r>
    </w:p>
  </w:comment>
  <w:comment w:id="194" w:author="Jones, Kate" w:date="2023-05-29T22:14:00Z" w:initials="KJ">
    <w:p w14:paraId="42958FDA" w14:textId="77777777" w:rsidR="00A26EE7" w:rsidRDefault="00A26EE7" w:rsidP="00395DA7">
      <w:r>
        <w:rPr>
          <w:rStyle w:val="CommentReference"/>
        </w:rPr>
        <w:annotationRef/>
      </w:r>
      <w:r>
        <w:rPr>
          <w:sz w:val="20"/>
          <w:szCs w:val="20"/>
        </w:rPr>
        <w:t>i dont think you need this but you do need a axes label for the y axes</w:t>
      </w:r>
    </w:p>
  </w:comment>
  <w:comment w:id="195" w:author="Jones, Kate" w:date="2023-05-29T22:12:00Z" w:initials="KJ">
    <w:p w14:paraId="201AD2E2" w14:textId="504A8A57" w:rsidR="00A26EE7" w:rsidRDefault="00A26EE7" w:rsidP="00013C52">
      <w:r>
        <w:rPr>
          <w:rStyle w:val="CommentReference"/>
        </w:rPr>
        <w:annotationRef/>
      </w:r>
      <w:r>
        <w:rPr>
          <w:sz w:val="20"/>
          <w:szCs w:val="20"/>
        </w:rPr>
        <w:t>you dont need this as it is already in the methods</w:t>
      </w:r>
    </w:p>
  </w:comment>
  <w:comment w:id="196" w:author="Jones, Kate" w:date="2023-05-29T22:15:00Z" w:initials="KJ">
    <w:p w14:paraId="74A7305A" w14:textId="77777777" w:rsidR="00A26EE7" w:rsidRDefault="00A26EE7" w:rsidP="00FD551F">
      <w:r>
        <w:rPr>
          <w:rStyle w:val="CommentReference"/>
        </w:rPr>
        <w:annotationRef/>
      </w:r>
      <w:r>
        <w:rPr>
          <w:sz w:val="20"/>
          <w:szCs w:val="20"/>
        </w:rPr>
        <w:t>this is in the results - I dont see why you need this in the legend again?</w:t>
      </w:r>
    </w:p>
  </w:comment>
  <w:comment w:id="206" w:author="Jones, Kate" w:date="2023-05-29T22:16:00Z" w:initials="KJ">
    <w:p w14:paraId="266102C7" w14:textId="77777777" w:rsidR="006F52FF" w:rsidRDefault="006F52FF" w:rsidP="0074144A">
      <w:r>
        <w:rPr>
          <w:rStyle w:val="CommentReference"/>
        </w:rPr>
        <w:annotationRef/>
      </w:r>
      <w:r>
        <w:rPr>
          <w:sz w:val="20"/>
          <w:szCs w:val="20"/>
        </w:rPr>
        <w:t>text/fg/or table ??</w:t>
      </w:r>
    </w:p>
  </w:comment>
  <w:comment w:id="213" w:author="Jones, Kate" w:date="2023-05-29T22:18:00Z" w:initials="KJ">
    <w:p w14:paraId="7F01014C" w14:textId="77777777" w:rsidR="006F52FF" w:rsidRDefault="006F52FF" w:rsidP="00D84B80">
      <w:r>
        <w:rPr>
          <w:rStyle w:val="CommentReference"/>
        </w:rPr>
        <w:annotationRef/>
      </w:r>
      <w:r>
        <w:rPr>
          <w:sz w:val="20"/>
          <w:szCs w:val="20"/>
        </w:rPr>
        <w:t>this feels like it belongs in the methods rather than at the beginning of the results section?</w:t>
      </w:r>
    </w:p>
  </w:comment>
  <w:comment w:id="238" w:author="Jones, Kate" w:date="2023-05-29T22:23:00Z" w:initials="KJ">
    <w:p w14:paraId="3D7826D0" w14:textId="77777777" w:rsidR="006F52FF" w:rsidRDefault="006F52FF" w:rsidP="00EC64AB">
      <w:r>
        <w:rPr>
          <w:rStyle w:val="CommentReference"/>
        </w:rPr>
        <w:annotationRef/>
      </w:r>
      <w:r>
        <w:rPr>
          <w:sz w:val="20"/>
          <w:szCs w:val="20"/>
        </w:rPr>
        <w:t>in general for most of the figures the text on them is too small - so I would increase as much as possible and you need a label for the x axes as it is currently missing</w:t>
      </w:r>
    </w:p>
  </w:comment>
  <w:comment w:id="241" w:author="Marker 1" w:date="2023-03-03T10:17:00Z" w:initials="KR">
    <w:p w14:paraId="3F160265" w14:textId="1D60C3B0" w:rsidR="009B2E79" w:rsidRDefault="009B2E79">
      <w:pPr>
        <w:pStyle w:val="CommentText"/>
      </w:pPr>
      <w:r>
        <w:rPr>
          <w:rStyle w:val="CommentReference"/>
        </w:rPr>
        <w:annotationRef/>
      </w:r>
      <w:r>
        <w:t>As earlier some results can be moved to the main text?</w:t>
      </w:r>
    </w:p>
  </w:comment>
  <w:comment w:id="261" w:author="Jones, Kate" w:date="2023-05-29T22:25:00Z" w:initials="KJ">
    <w:p w14:paraId="13CAD064" w14:textId="77777777" w:rsidR="006F52FF" w:rsidRDefault="006F52FF" w:rsidP="003908B9">
      <w:r>
        <w:rPr>
          <w:rStyle w:val="CommentReference"/>
        </w:rPr>
        <w:annotationRef/>
      </w:r>
      <w:r>
        <w:rPr>
          <w:sz w:val="20"/>
          <w:szCs w:val="20"/>
        </w:rPr>
        <w:t>this should be in the main text not in the legend</w:t>
      </w:r>
    </w:p>
  </w:comment>
  <w:comment w:id="276" w:author="Marker 1" w:date="2023-03-03T10:18:00Z" w:initials="KR">
    <w:p w14:paraId="61CB342A" w14:textId="6F53B988" w:rsidR="009B2E79" w:rsidRDefault="009B2E79">
      <w:pPr>
        <w:pStyle w:val="CommentText"/>
      </w:pPr>
      <w:r>
        <w:rPr>
          <w:rStyle w:val="CommentReference"/>
        </w:rPr>
        <w:annotationRef/>
      </w:r>
      <w:r>
        <w:t>As above on moving legend to text?</w:t>
      </w:r>
    </w:p>
  </w:comment>
  <w:comment w:id="290" w:author="Jones, Kate" w:date="2023-05-29T22:33:00Z" w:initials="KJ">
    <w:p w14:paraId="6EE28B32" w14:textId="77777777" w:rsidR="009C67CA" w:rsidRDefault="009C67CA" w:rsidP="008066F4">
      <w:r>
        <w:rPr>
          <w:rStyle w:val="CommentReference"/>
        </w:rPr>
        <w:annotationRef/>
      </w:r>
      <w:r>
        <w:rPr>
          <w:sz w:val="20"/>
          <w:szCs w:val="20"/>
        </w:rPr>
        <w:t>I am not sure you need any of this - the results should be in the main text.</w:t>
      </w:r>
    </w:p>
  </w:comment>
  <w:comment w:id="313" w:author="Jones, Kate" w:date="2023-05-29T22:37:00Z" w:initials="KJ">
    <w:p w14:paraId="2C953B0C" w14:textId="77777777" w:rsidR="00D55151" w:rsidRDefault="00D55151" w:rsidP="00C647A4">
      <w:r>
        <w:rPr>
          <w:rStyle w:val="CommentReference"/>
        </w:rPr>
        <w:annotationRef/>
      </w:r>
      <w:r>
        <w:rPr>
          <w:sz w:val="20"/>
          <w:szCs w:val="20"/>
        </w:rPr>
        <w:t>have a look at this to see if you can make this legend more concise</w:t>
      </w:r>
    </w:p>
  </w:comment>
  <w:comment w:id="339" w:author="Jones, Kate" w:date="2023-05-29T22:48:00Z" w:initials="KJ">
    <w:p w14:paraId="01A290DD" w14:textId="77777777" w:rsidR="00AC4E9E" w:rsidRDefault="00AC4E9E" w:rsidP="00942371">
      <w:r>
        <w:rPr>
          <w:rStyle w:val="CommentReference"/>
        </w:rPr>
        <w:annotationRef/>
      </w:r>
      <w:r>
        <w:rPr>
          <w:sz w:val="20"/>
          <w:szCs w:val="20"/>
        </w:rPr>
        <w:t>there is a mixture of stuff in this heading so I am not completely sure this is an appropriate header for this section?</w:t>
      </w:r>
    </w:p>
  </w:comment>
  <w:comment w:id="341" w:author="Jones, Kate" w:date="2023-05-29T22:44:00Z" w:initials="KJ">
    <w:p w14:paraId="259ABAF5" w14:textId="55871939" w:rsidR="00D55151" w:rsidRDefault="00D55151" w:rsidP="00FF5B83">
      <w:r>
        <w:rPr>
          <w:rStyle w:val="CommentReference"/>
        </w:rPr>
        <w:annotationRef/>
      </w:r>
      <w:r>
        <w:rPr>
          <w:sz w:val="20"/>
          <w:szCs w:val="20"/>
        </w:rPr>
        <w:t>quite a confusing sentence that is hard to follow - rewrite?</w:t>
      </w:r>
    </w:p>
  </w:comment>
  <w:comment w:id="351" w:author="Jones, Kate" w:date="2023-05-29T22:50:00Z" w:initials="KJ">
    <w:p w14:paraId="277B8347" w14:textId="77777777" w:rsidR="00AC4E9E" w:rsidRDefault="00AC4E9E" w:rsidP="003470BF">
      <w:r>
        <w:rPr>
          <w:rStyle w:val="CommentReference"/>
        </w:rPr>
        <w:annotationRef/>
      </w:r>
      <w:r>
        <w:rPr>
          <w:sz w:val="20"/>
          <w:szCs w:val="20"/>
        </w:rPr>
        <w:t>this bit adds more complication to an already complex sentence - I would remove and put it in its own sentence if needed</w:t>
      </w:r>
    </w:p>
  </w:comment>
  <w:comment w:id="359" w:author="Marker 1" w:date="2023-03-03T10:24:00Z" w:initials="KR">
    <w:p w14:paraId="6144A72F" w14:textId="2D319F59" w:rsidR="009B2E79" w:rsidRDefault="009B2E79">
      <w:pPr>
        <w:pStyle w:val="CommentText"/>
      </w:pPr>
      <w:r>
        <w:rPr>
          <w:rStyle w:val="CommentReference"/>
        </w:rPr>
        <w:annotationRef/>
      </w:r>
      <w:r>
        <w:t>I am a little confused on this are we not saying that the occurrence in rural settings is higher then – is this not a definition of agricultural landscapes. Perhaps just needs more specific wording?</w:t>
      </w:r>
    </w:p>
  </w:comment>
  <w:comment w:id="369" w:author="Jones, Kate" w:date="2023-05-29T22:53:00Z" w:initials="KJ">
    <w:p w14:paraId="00057F01" w14:textId="77777777" w:rsidR="00AC4E9E" w:rsidRDefault="00AC4E9E" w:rsidP="008A1DBC">
      <w:r>
        <w:rPr>
          <w:rStyle w:val="CommentReference"/>
        </w:rPr>
        <w:annotationRef/>
      </w:r>
      <w:r>
        <w:rPr>
          <w:sz w:val="20"/>
          <w:szCs w:val="20"/>
        </w:rPr>
        <w:t>needs more refs to the statements you are making in these paras and more generally in the discussion</w:t>
      </w:r>
    </w:p>
  </w:comment>
  <w:comment w:id="381" w:author="Jones, Kate" w:date="2023-05-29T20:24:00Z" w:initials="KJ">
    <w:p w14:paraId="5773895D" w14:textId="67B53DDA" w:rsidR="00FC52F9" w:rsidRDefault="00FC52F9" w:rsidP="00682B8D">
      <w:r>
        <w:rPr>
          <w:rStyle w:val="CommentReference"/>
        </w:rPr>
        <w:annotationRef/>
      </w:r>
      <w:r>
        <w:rPr>
          <w:sz w:val="20"/>
          <w:szCs w:val="20"/>
        </w:rPr>
        <w:t>maybe just abbreviate the names so it is shorter and easier to read?</w:t>
      </w:r>
    </w:p>
  </w:comment>
  <w:comment w:id="398" w:author="Jones, Kate" w:date="2023-05-29T20:25:00Z" w:initials="KJ">
    <w:p w14:paraId="7FE4A0BD" w14:textId="77777777" w:rsidR="00FC52F9" w:rsidRDefault="00FC52F9" w:rsidP="003B4E21">
      <w:r>
        <w:rPr>
          <w:rStyle w:val="CommentReference"/>
        </w:rPr>
        <w:annotationRef/>
      </w:r>
      <w:r>
        <w:rPr>
          <w:sz w:val="20"/>
          <w:szCs w:val="20"/>
        </w:rPr>
        <w:t>need to include funding as an acknowledgement</w:t>
      </w:r>
    </w:p>
  </w:comment>
  <w:comment w:id="404" w:author="Jones, Kate" w:date="2023-05-29T21:40:00Z" w:initials="KJ">
    <w:p w14:paraId="2120CA14" w14:textId="77777777" w:rsidR="002C1FBF" w:rsidRDefault="002C1FBF" w:rsidP="008213C3">
      <w:r>
        <w:rPr>
          <w:rStyle w:val="CommentReference"/>
        </w:rPr>
        <w:annotationRef/>
      </w:r>
      <w:r>
        <w:rPr>
          <w:sz w:val="20"/>
          <w:szCs w:val="20"/>
        </w:rPr>
        <w:t>you start the numbering of supplementary material from the beginning - so SM Figure 1, SM Fig 2, SM Table 1, SM Table 2 etc.</w:t>
      </w:r>
    </w:p>
  </w:comment>
  <w:comment w:id="440" w:author="Jones, Kate" w:date="2023-05-29T23:01:00Z" w:initials="KJ">
    <w:p w14:paraId="173C1577" w14:textId="77777777" w:rsidR="00812180" w:rsidRDefault="00812180" w:rsidP="000C2508">
      <w:r>
        <w:rPr>
          <w:rStyle w:val="CommentReference"/>
        </w:rPr>
        <w:annotationRef/>
      </w:r>
      <w:r>
        <w:rPr>
          <w:sz w:val="20"/>
          <w:szCs w:val="20"/>
        </w:rPr>
        <w:t xml:space="preserve">if your figures spread over lots of pages then they really should be different figures - I would just rename these Supplementary Figure x, rather than A, B etc.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DE8E40" w15:done="0"/>
  <w15:commentEx w15:paraId="2BCE9106" w15:done="0"/>
  <w15:commentEx w15:paraId="35C9A6F4" w15:done="0"/>
  <w15:commentEx w15:paraId="4E59ECE5" w15:done="0"/>
  <w15:commentEx w15:paraId="12B36E5B" w15:done="0"/>
  <w15:commentEx w15:paraId="6C901E17" w15:done="0"/>
  <w15:commentEx w15:paraId="652F9175" w15:done="0"/>
  <w15:commentEx w15:paraId="52D550CE" w15:done="0"/>
  <w15:commentEx w15:paraId="0D58408C" w15:done="0"/>
  <w15:commentEx w15:paraId="41E59B3B" w15:done="0"/>
  <w15:commentEx w15:paraId="6625765D" w15:done="0"/>
  <w15:commentEx w15:paraId="3562DEEB" w15:done="0"/>
  <w15:commentEx w15:paraId="2D38C1A0" w15:done="0"/>
  <w15:commentEx w15:paraId="0C8A4350" w15:done="0"/>
  <w15:commentEx w15:paraId="09021170" w15:done="0"/>
  <w15:commentEx w15:paraId="615BF2EA" w15:done="0"/>
  <w15:commentEx w15:paraId="212464E7" w15:done="0"/>
  <w15:commentEx w15:paraId="514D5816" w15:done="0"/>
  <w15:commentEx w15:paraId="0879C96F" w15:done="0"/>
  <w15:commentEx w15:paraId="7ED0C452" w15:done="0"/>
  <w15:commentEx w15:paraId="2C52B971" w15:done="0"/>
  <w15:commentEx w15:paraId="6FB74A5C" w15:done="0"/>
  <w15:commentEx w15:paraId="65140941" w15:done="0"/>
  <w15:commentEx w15:paraId="72CC7643" w15:done="0"/>
  <w15:commentEx w15:paraId="1A4C5F5A" w15:done="0"/>
  <w15:commentEx w15:paraId="722BDFB0" w15:done="0"/>
  <w15:commentEx w15:paraId="0D777ACF" w15:done="0"/>
  <w15:commentEx w15:paraId="0CCF9CCC" w15:done="0"/>
  <w15:commentEx w15:paraId="04F600A5" w15:done="0"/>
  <w15:commentEx w15:paraId="42958FDA" w15:done="0"/>
  <w15:commentEx w15:paraId="201AD2E2" w15:done="0"/>
  <w15:commentEx w15:paraId="74A7305A" w15:done="0"/>
  <w15:commentEx w15:paraId="266102C7" w15:done="0"/>
  <w15:commentEx w15:paraId="7F01014C" w15:done="0"/>
  <w15:commentEx w15:paraId="3D7826D0" w15:done="0"/>
  <w15:commentEx w15:paraId="3F160265" w15:done="0"/>
  <w15:commentEx w15:paraId="13CAD064" w15:done="0"/>
  <w15:commentEx w15:paraId="61CB342A" w15:done="0"/>
  <w15:commentEx w15:paraId="6EE28B32" w15:done="0"/>
  <w15:commentEx w15:paraId="2C953B0C" w15:done="0"/>
  <w15:commentEx w15:paraId="01A290DD" w15:done="0"/>
  <w15:commentEx w15:paraId="259ABAF5" w15:done="0"/>
  <w15:commentEx w15:paraId="277B8347" w15:done="0"/>
  <w15:commentEx w15:paraId="6144A72F" w15:done="0"/>
  <w15:commentEx w15:paraId="00057F01" w15:done="0"/>
  <w15:commentEx w15:paraId="5773895D" w15:done="0"/>
  <w15:commentEx w15:paraId="7FE4A0BD" w15:done="0"/>
  <w15:commentEx w15:paraId="2120CA14" w15:done="0"/>
  <w15:commentEx w15:paraId="173C15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F7E3B" w16cex:dateUtc="2023-05-29T18:40:00Z"/>
  <w16cex:commentExtensible w16cex:durableId="281F7D7D" w16cex:dateUtc="2023-05-29T18:37:00Z"/>
  <w16cex:commentExtensible w16cex:durableId="281F7E1A" w16cex:dateUtc="2023-05-29T18:40:00Z"/>
  <w16cex:commentExtensible w16cex:durableId="281F80CA" w16cex:dateUtc="2023-05-29T18:51:00Z"/>
  <w16cex:commentExtensible w16cex:durableId="281F811D" w16cex:dateUtc="2023-05-29T18:53:00Z"/>
  <w16cex:commentExtensible w16cex:durableId="281F8262" w16cex:dateUtc="2023-05-29T18:58:00Z"/>
  <w16cex:commentExtensible w16cex:durableId="281F837C" w16cex:dateUtc="2023-05-29T19:03:00Z"/>
  <w16cex:commentExtensible w16cex:durableId="281F841D" w16cex:dateUtc="2023-05-29T19:05:00Z"/>
  <w16cex:commentExtensible w16cex:durableId="281F82D0" w16cex:dateUtc="2023-05-29T19:00:00Z"/>
  <w16cex:commentExtensible w16cex:durableId="281F8459" w16cex:dateUtc="2023-05-29T19:06:00Z"/>
  <w16cex:commentExtensible w16cex:durableId="281F995F" w16cex:dateUtc="2023-05-29T20:36:00Z"/>
  <w16cex:commentExtensible w16cex:durableId="281F9980" w16cex:dateUtc="2023-05-29T20:37:00Z"/>
  <w16cex:commentExtensible w16cex:durableId="281F99B8" w16cex:dateUtc="2023-05-29T20:38:00Z"/>
  <w16cex:commentExtensible w16cex:durableId="281F9C41" w16cex:dateUtc="2023-05-29T20:48:00Z"/>
  <w16cex:commentExtensible w16cex:durableId="281F9C65" w16cex:dateUtc="2023-05-29T20:49:00Z"/>
  <w16cex:commentExtensible w16cex:durableId="281F9CAB" w16cex:dateUtc="2023-05-29T20:50:00Z"/>
  <w16cex:commentExtensible w16cex:durableId="281F85FB" w16cex:dateUtc="2023-05-29T19:13:00Z"/>
  <w16cex:commentExtensible w16cex:durableId="281F8753" w16cex:dateUtc="2023-05-29T19:19:00Z"/>
  <w16cex:commentExtensible w16cex:durableId="281F87F4" w16cex:dateUtc="2023-05-29T19:22:00Z"/>
  <w16cex:commentExtensible w16cex:durableId="281F9D07" w16cex:dateUtc="2023-05-29T20:52:00Z"/>
  <w16cex:commentExtensible w16cex:durableId="281F9D58" w16cex:dateUtc="2023-05-29T20:53:00Z"/>
  <w16cex:commentExtensible w16cex:durableId="28205F5E" w16cex:dateUtc="2023-05-29T21:18:00Z"/>
  <w16cex:commentExtensible w16cex:durableId="281FA140" w16cex:dateUtc="2023-05-29T21:10:00Z"/>
  <w16cex:commentExtensible w16cex:durableId="281FA17A" w16cex:dateUtc="2023-05-29T21:11:00Z"/>
  <w16cex:commentExtensible w16cex:durableId="281FA22F" w16cex:dateUtc="2023-05-29T21:14:00Z"/>
  <w16cex:commentExtensible w16cex:durableId="281FA1BF" w16cex:dateUtc="2023-05-29T21:12:00Z"/>
  <w16cex:commentExtensible w16cex:durableId="281FA273" w16cex:dateUtc="2023-05-29T21:15:00Z"/>
  <w16cex:commentExtensible w16cex:durableId="281FA2DB" w16cex:dateUtc="2023-05-29T21:16:00Z"/>
  <w16cex:commentExtensible w16cex:durableId="281FA341" w16cex:dateUtc="2023-05-29T21:18:00Z"/>
  <w16cex:commentExtensible w16cex:durableId="281FA444" w16cex:dateUtc="2023-05-29T21:23:00Z"/>
  <w16cex:commentExtensible w16cex:durableId="281FA4E3" w16cex:dateUtc="2023-05-29T21:25:00Z"/>
  <w16cex:commentExtensible w16cex:durableId="281FA69D" w16cex:dateUtc="2023-05-29T21:33:00Z"/>
  <w16cex:commentExtensible w16cex:durableId="281FA7A0" w16cex:dateUtc="2023-05-29T21:37:00Z"/>
  <w16cex:commentExtensible w16cex:durableId="281FAA56" w16cex:dateUtc="2023-05-29T21:48:00Z"/>
  <w16cex:commentExtensible w16cex:durableId="281FA93D" w16cex:dateUtc="2023-05-29T21:44:00Z"/>
  <w16cex:commentExtensible w16cex:durableId="281FAAA5" w16cex:dateUtc="2023-05-29T21:50:00Z"/>
  <w16cex:commentExtensible w16cex:durableId="281FAB7F" w16cex:dateUtc="2023-05-29T21:53:00Z"/>
  <w16cex:commentExtensible w16cex:durableId="281F8862" w16cex:dateUtc="2023-05-29T19:24:00Z"/>
  <w16cex:commentExtensible w16cex:durableId="281F88B0" w16cex:dateUtc="2023-05-29T19:25:00Z"/>
  <w16cex:commentExtensible w16cex:durableId="281F9A46" w16cex:dateUtc="2023-05-29T20:40:00Z"/>
  <w16cex:commentExtensible w16cex:durableId="281FAD33" w16cex:dateUtc="2023-05-29T2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DE8E40" w16cid:durableId="281F7E3B"/>
  <w16cid:commentId w16cid:paraId="2BCE9106" w16cid:durableId="281F79EB"/>
  <w16cid:commentId w16cid:paraId="35C9A6F4" w16cid:durableId="281F7D7D"/>
  <w16cid:commentId w16cid:paraId="4E59ECE5" w16cid:durableId="281F7E1A"/>
  <w16cid:commentId w16cid:paraId="12B36E5B" w16cid:durableId="281F80CA"/>
  <w16cid:commentId w16cid:paraId="6C901E17" w16cid:durableId="281F811D"/>
  <w16cid:commentId w16cid:paraId="652F9175" w16cid:durableId="281F79EC"/>
  <w16cid:commentId w16cid:paraId="52D550CE" w16cid:durableId="281F8262"/>
  <w16cid:commentId w16cid:paraId="0D58408C" w16cid:durableId="281F837C"/>
  <w16cid:commentId w16cid:paraId="41E59B3B" w16cid:durableId="281F841D"/>
  <w16cid:commentId w16cid:paraId="6625765D" w16cid:durableId="281F82D0"/>
  <w16cid:commentId w16cid:paraId="3562DEEB" w16cid:durableId="281F8459"/>
  <w16cid:commentId w16cid:paraId="2D38C1A0" w16cid:durableId="281F79ED"/>
  <w16cid:commentId w16cid:paraId="0C8A4350" w16cid:durableId="281F995F"/>
  <w16cid:commentId w16cid:paraId="09021170" w16cid:durableId="281F9980"/>
  <w16cid:commentId w16cid:paraId="615BF2EA" w16cid:durableId="281F99B8"/>
  <w16cid:commentId w16cid:paraId="212464E7" w16cid:durableId="281F79EE"/>
  <w16cid:commentId w16cid:paraId="514D5816" w16cid:durableId="281F9C41"/>
  <w16cid:commentId w16cid:paraId="0879C96F" w16cid:durableId="281F9C65"/>
  <w16cid:commentId w16cid:paraId="7ED0C452" w16cid:durableId="281F9CAB"/>
  <w16cid:commentId w16cid:paraId="2C52B971" w16cid:durableId="281F85FB"/>
  <w16cid:commentId w16cid:paraId="6FB74A5C" w16cid:durableId="281F8753"/>
  <w16cid:commentId w16cid:paraId="65140941" w16cid:durableId="281F87F4"/>
  <w16cid:commentId w16cid:paraId="72CC7643" w16cid:durableId="281F9D07"/>
  <w16cid:commentId w16cid:paraId="1A4C5F5A" w16cid:durableId="281F9D58"/>
  <w16cid:commentId w16cid:paraId="722BDFB0" w16cid:durableId="28205F5E"/>
  <w16cid:commentId w16cid:paraId="0D777ACF" w16cid:durableId="281FA140"/>
  <w16cid:commentId w16cid:paraId="0CCF9CCC" w16cid:durableId="281FA17A"/>
  <w16cid:commentId w16cid:paraId="04F600A5" w16cid:durableId="281F79EF"/>
  <w16cid:commentId w16cid:paraId="42958FDA" w16cid:durableId="281FA22F"/>
  <w16cid:commentId w16cid:paraId="201AD2E2" w16cid:durableId="281FA1BF"/>
  <w16cid:commentId w16cid:paraId="74A7305A" w16cid:durableId="281FA273"/>
  <w16cid:commentId w16cid:paraId="266102C7" w16cid:durableId="281FA2DB"/>
  <w16cid:commentId w16cid:paraId="7F01014C" w16cid:durableId="281FA341"/>
  <w16cid:commentId w16cid:paraId="3D7826D0" w16cid:durableId="281FA444"/>
  <w16cid:commentId w16cid:paraId="3F160265" w16cid:durableId="281F79F0"/>
  <w16cid:commentId w16cid:paraId="13CAD064" w16cid:durableId="281FA4E3"/>
  <w16cid:commentId w16cid:paraId="61CB342A" w16cid:durableId="281F79F1"/>
  <w16cid:commentId w16cid:paraId="6EE28B32" w16cid:durableId="281FA69D"/>
  <w16cid:commentId w16cid:paraId="2C953B0C" w16cid:durableId="281FA7A0"/>
  <w16cid:commentId w16cid:paraId="01A290DD" w16cid:durableId="281FAA56"/>
  <w16cid:commentId w16cid:paraId="259ABAF5" w16cid:durableId="281FA93D"/>
  <w16cid:commentId w16cid:paraId="277B8347" w16cid:durableId="281FAAA5"/>
  <w16cid:commentId w16cid:paraId="6144A72F" w16cid:durableId="281F79F2"/>
  <w16cid:commentId w16cid:paraId="00057F01" w16cid:durableId="281FAB7F"/>
  <w16cid:commentId w16cid:paraId="5773895D" w16cid:durableId="281F8862"/>
  <w16cid:commentId w16cid:paraId="7FE4A0BD" w16cid:durableId="281F88B0"/>
  <w16cid:commentId w16cid:paraId="2120CA14" w16cid:durableId="281F9A46"/>
  <w16cid:commentId w16cid:paraId="173C1577" w16cid:durableId="281FAD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F26D3" w14:textId="77777777" w:rsidR="004C67EE" w:rsidRDefault="004C67EE">
      <w:pPr>
        <w:spacing w:after="0"/>
      </w:pPr>
      <w:r>
        <w:separator/>
      </w:r>
    </w:p>
  </w:endnote>
  <w:endnote w:type="continuationSeparator" w:id="0">
    <w:p w14:paraId="6E4A10E4" w14:textId="77777777" w:rsidR="004C67EE" w:rsidRDefault="004C67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40542" w14:textId="77777777" w:rsidR="004C67EE" w:rsidRDefault="004C67EE">
      <w:r>
        <w:separator/>
      </w:r>
    </w:p>
  </w:footnote>
  <w:footnote w:type="continuationSeparator" w:id="0">
    <w:p w14:paraId="442A2990" w14:textId="77777777" w:rsidR="004C67EE" w:rsidRDefault="004C67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8F29D1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57455942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es, Kate">
    <w15:presenceInfo w15:providerId="AD" w15:userId="S::ucbtke0@ucl.ac.uk::4bab2e07-86ae-4619-99b0-823a9b520f47"/>
  </w15:person>
  <w15:person w15:author="Marker 1">
    <w15:presenceInfo w15:providerId="None" w15:userId="Marker 1"/>
  </w15:person>
  <w15:person w15:author="David Simons">
    <w15:presenceInfo w15:providerId="None" w15:userId="David Simo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07E"/>
    <w:rsid w:val="00047620"/>
    <w:rsid w:val="00200EEA"/>
    <w:rsid w:val="00231252"/>
    <w:rsid w:val="002A5DB5"/>
    <w:rsid w:val="002C1FBF"/>
    <w:rsid w:val="002D7492"/>
    <w:rsid w:val="004C67EE"/>
    <w:rsid w:val="006F52FF"/>
    <w:rsid w:val="00812180"/>
    <w:rsid w:val="00817F32"/>
    <w:rsid w:val="008C70C2"/>
    <w:rsid w:val="00942352"/>
    <w:rsid w:val="009918A2"/>
    <w:rsid w:val="009B2E79"/>
    <w:rsid w:val="009C67CA"/>
    <w:rsid w:val="00A26EE7"/>
    <w:rsid w:val="00A71D77"/>
    <w:rsid w:val="00AC007E"/>
    <w:rsid w:val="00AC4E9E"/>
    <w:rsid w:val="00B25F45"/>
    <w:rsid w:val="00BA2F0A"/>
    <w:rsid w:val="00D55151"/>
    <w:rsid w:val="00EA3E81"/>
    <w:rsid w:val="00EA7EDB"/>
    <w:rsid w:val="00EB2111"/>
    <w:rsid w:val="00EF2658"/>
    <w:rsid w:val="00F7793D"/>
    <w:rsid w:val="00FC52F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1FD10"/>
  <w15:docId w15:val="{B9BE2FE0-4A0E-466F-ADBC-538EABD00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942352"/>
    <w:rPr>
      <w:sz w:val="16"/>
      <w:szCs w:val="16"/>
    </w:rPr>
  </w:style>
  <w:style w:type="paragraph" w:styleId="CommentText">
    <w:name w:val="annotation text"/>
    <w:basedOn w:val="Normal"/>
    <w:link w:val="CommentTextChar"/>
    <w:semiHidden/>
    <w:unhideWhenUsed/>
    <w:rsid w:val="00942352"/>
    <w:rPr>
      <w:sz w:val="20"/>
      <w:szCs w:val="20"/>
    </w:rPr>
  </w:style>
  <w:style w:type="character" w:customStyle="1" w:styleId="CommentTextChar">
    <w:name w:val="Comment Text Char"/>
    <w:basedOn w:val="DefaultParagraphFont"/>
    <w:link w:val="CommentText"/>
    <w:semiHidden/>
    <w:rsid w:val="00942352"/>
    <w:rPr>
      <w:sz w:val="20"/>
      <w:szCs w:val="20"/>
    </w:rPr>
  </w:style>
  <w:style w:type="paragraph" w:styleId="CommentSubject">
    <w:name w:val="annotation subject"/>
    <w:basedOn w:val="CommentText"/>
    <w:next w:val="CommentText"/>
    <w:link w:val="CommentSubjectChar"/>
    <w:semiHidden/>
    <w:unhideWhenUsed/>
    <w:rsid w:val="00942352"/>
    <w:rPr>
      <w:b/>
      <w:bCs/>
    </w:rPr>
  </w:style>
  <w:style w:type="character" w:customStyle="1" w:styleId="CommentSubjectChar">
    <w:name w:val="Comment Subject Char"/>
    <w:basedOn w:val="CommentTextChar"/>
    <w:link w:val="CommentSubject"/>
    <w:semiHidden/>
    <w:rsid w:val="00942352"/>
    <w:rPr>
      <w:b/>
      <w:bCs/>
      <w:sz w:val="20"/>
      <w:szCs w:val="20"/>
    </w:rPr>
  </w:style>
  <w:style w:type="paragraph" w:styleId="BalloonText">
    <w:name w:val="Balloon Text"/>
    <w:basedOn w:val="Normal"/>
    <w:link w:val="BalloonTextChar"/>
    <w:semiHidden/>
    <w:unhideWhenUsed/>
    <w:rsid w:val="0094235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942352"/>
    <w:rPr>
      <w:rFonts w:ascii="Segoe UI" w:hAnsi="Segoe UI" w:cs="Segoe UI"/>
      <w:sz w:val="18"/>
      <w:szCs w:val="18"/>
    </w:rPr>
  </w:style>
  <w:style w:type="paragraph" w:styleId="Revision">
    <w:name w:val="Revision"/>
    <w:hidden/>
    <w:semiHidden/>
    <w:rsid w:val="000476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oi.org/10.1111/2041-210X.13897" TargetMode="External"/><Relationship Id="rId47" Type="http://schemas.openxmlformats.org/officeDocument/2006/relationships/hyperlink" Target="https://doi.org/10.1371/journal.pone.0110666" TargetMode="External"/><Relationship Id="rId63" Type="http://schemas.openxmlformats.org/officeDocument/2006/relationships/hyperlink" Target="https://doi.org/10.1111/2041-210X.12549" TargetMode="External"/><Relationship Id="rId68" Type="http://schemas.openxmlformats.org/officeDocument/2006/relationships/hyperlink" Target="https://www.who.int/health-topics/lassa-fever" TargetMode="External"/><Relationship Id="rId7" Type="http://schemas.openxmlformats.org/officeDocument/2006/relationships/comments" Target="comment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hyperlink" Target="https://doi.org/10.3390/biology10010028" TargetMode="External"/><Relationship Id="rId40" Type="http://schemas.openxmlformats.org/officeDocument/2006/relationships/hyperlink" Target="https://doi.org/10.1080/15627020.2017.1307139" TargetMode="External"/><Relationship Id="rId45" Type="http://schemas.openxmlformats.org/officeDocument/2006/relationships/hyperlink" Target="https://doi.org/10.1089/vbz.2006.0520" TargetMode="External"/><Relationship Id="rId53" Type="http://schemas.openxmlformats.org/officeDocument/2006/relationships/hyperlink" Target="https://doi.org/10.1093/infdis/155.3.437" TargetMode="External"/><Relationship Id="rId58" Type="http://schemas.openxmlformats.org/officeDocument/2006/relationships/hyperlink" Target="https://doi.org/10.1093/jmammal/gyac096" TargetMode="External"/><Relationship Id="rId66" Type="http://schemas.openxmlformats.org/officeDocument/2006/relationships/hyperlink" Target="https://doi.org/10.3389/fevo.2019.00011" TargetMode="External"/><Relationship Id="rId5" Type="http://schemas.openxmlformats.org/officeDocument/2006/relationships/footnotes" Target="footnotes.xml"/><Relationship Id="rId61" Type="http://schemas.openxmlformats.org/officeDocument/2006/relationships/hyperlink" Target="https://www.R-project.or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i.org/10.1016/B978-0-12-405191-1.00005-3" TargetMode="External"/><Relationship Id="rId48" Type="http://schemas.openxmlformats.org/officeDocument/2006/relationships/hyperlink" Target="https://doi.org/10.1128/spectrum.00366-22" TargetMode="External"/><Relationship Id="rId56" Type="http://schemas.openxmlformats.org/officeDocument/2006/relationships/hyperlink" Target="https://doi.org/10.1080/14772000.2017.1358220" TargetMode="External"/><Relationship Id="rId64" Type="http://schemas.openxmlformats.org/officeDocument/2006/relationships/hyperlink" Target="https://doi.org/10.1093/inthealth/ihac076" TargetMode="External"/><Relationship Id="rId69"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hyperlink" Target="https://doi.org/10.2307/3545308"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371/journal.pcbi.1008811" TargetMode="External"/><Relationship Id="rId46" Type="http://schemas.openxmlformats.org/officeDocument/2006/relationships/hyperlink" Target="https://doi.org/10.1371/journal.pntd.0000388" TargetMode="External"/><Relationship Id="rId59" Type="http://schemas.openxmlformats.org/officeDocument/2006/relationships/hyperlink" Target="https://journal.r-project.org/archive/2018/RJ-2018-009/index.html" TargetMode="External"/><Relationship Id="rId67" Type="http://schemas.openxmlformats.org/officeDocument/2006/relationships/hyperlink" Target="https://doi.org/10.5555/1756006.1953045" TargetMode="External"/><Relationship Id="rId20" Type="http://schemas.openxmlformats.org/officeDocument/2006/relationships/image" Target="media/image10.png"/><Relationship Id="rId41" Type="http://schemas.openxmlformats.org/officeDocument/2006/relationships/hyperlink" Target="https://doi.org/10.1111/mam.12043" TargetMode="External"/><Relationship Id="rId54" Type="http://schemas.openxmlformats.org/officeDocument/2006/relationships/hyperlink" Target="https://doi.org/10.1515/9783110301915" TargetMode="External"/><Relationship Id="rId62" Type="http://schemas.openxmlformats.org/officeDocument/2006/relationships/hyperlink" Target="https://doi.org/10.1038/s41467-021-25910-y" TargetMode="External"/><Relationship Id="rId7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016/S0022-2836(05)80360-2" TargetMode="External"/><Relationship Id="rId49" Type="http://schemas.openxmlformats.org/officeDocument/2006/relationships/hyperlink" Target="https://doi.org/10.2305/IUCN.UK.2016-3.RLTS.T12868A22425266.en" TargetMode="External"/><Relationship Id="rId57" Type="http://schemas.openxmlformats.org/officeDocument/2006/relationships/hyperlink" Target="https://doi.org/10.1016/j.sste.2014.04.005" TargetMode="Externa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hyperlink" Target="https://doi.org/10.1089/vbz.2013.1484" TargetMode="External"/><Relationship Id="rId52" Type="http://schemas.openxmlformats.org/officeDocument/2006/relationships/hyperlink" Target="https://doi.org/10.3201/eid2104.141469" TargetMode="External"/><Relationship Id="rId60" Type="http://schemas.openxmlformats.org/officeDocument/2006/relationships/hyperlink" Target="https://www.qiagen.com/us/products/discovery-and-translational-research/dna-rna-purification/dna-purification/genomic-dna/dneasy-blood-and-tissue-kit" TargetMode="External"/><Relationship Id="rId65" Type="http://schemas.openxmlformats.org/officeDocument/2006/relationships/hyperlink" Target="https://doi.org/10.1371/journal.pntd.0010772"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38/s41562-017-0189-z" TargetMode="External"/><Relationship Id="rId34" Type="http://schemas.openxmlformats.org/officeDocument/2006/relationships/image" Target="media/image24.png"/><Relationship Id="rId50" Type="http://schemas.openxmlformats.org/officeDocument/2006/relationships/hyperlink" Target="https://doi.org/10.1038/s41467-022-33112-3" TargetMode="External"/><Relationship Id="rId55" Type="http://schemas.openxmlformats.org/officeDocument/2006/relationships/hyperlink" Target="https://doi.org/10.1093/trstmh/trv0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43</Pages>
  <Words>9801</Words>
  <Characters>55867</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Land use gradients drive spatial variation in Lassa fever host communities in Eastern Sierra Leone.</vt:lpstr>
    </vt:vector>
  </TitlesOfParts>
  <Company/>
  <LinksUpToDate>false</LinksUpToDate>
  <CharactersWithSpaces>65537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use gradients drive spatial variation in Lassa fever host communities in Eastern Sierra Leone.</dc:title>
  <dc:creator>David Simons</dc:creator>
  <cp:keywords/>
  <cp:lastModifiedBy>David Simons</cp:lastModifiedBy>
  <cp:revision>4</cp:revision>
  <dcterms:created xsi:type="dcterms:W3CDTF">2023-05-30T18:28:00Z</dcterms:created>
  <dcterms:modified xsi:type="dcterms:W3CDTF">2023-05-30T18:47:00Z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2023-01-26</vt:lpwstr>
  </property>
  <property fmtid="{D5CDD505-2E9C-101B-9397-08002B2CF9AE}" pid="5" name="header-includes">
    <vt:lpwstr/>
  </property>
  <property fmtid="{D5CDD505-2E9C-101B-9397-08002B2CF9AE}" pid="6" name="output">
    <vt:lpwstr/>
  </property>
</Properties>
</file>